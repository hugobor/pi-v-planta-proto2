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custom.xml" ContentType="application/vnd.openxmlformats-officedocument.custom-properties+xml"/>
  <Override PartName="/docProps/app.xml" ContentType="application/vnd.openxmlformats-officedocument.extended-properties+xml"/>
  <Override PartName="/word/_rels/document.xml.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media/image1.jpeg" ContentType="image/jpeg"/>
  <Override PartName="/word/media/image2.jpeg" ContentType="image/jpeg"/>
  <Override PartName="/word/media/image3.png" ContentType="image/png"/>
  <Override PartName="/word/media/image4.png" ContentType="image/png"/>
  <Override PartName="/word/media/image5.png" ContentType="image/png"/>
  <Override PartName="/word/media/image6.jpeg" ContentType="image/jpeg"/>
  <Override PartName="/word/footnotes.xml" ContentType="application/vnd.openxmlformats-officedocument.wordprocessingml.footnotes+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Override PartName="/customXml/_rels/item1.xml.rels" ContentType="application/vnd.openxmlformats-package.relationships+xml"/>
  <Override PartName="/customXml/item1.xml" ContentType="application/xml"/>
  <Override PartName="/customXml/itemProps1.xml" ContentType="application/vnd.openxmlformats-officedocument.customXml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Dcapa"/>
        <w:rPr>
          <w:b/>
          <w:bCs/>
        </w:rPr>
      </w:pPr>
      <w:r>
        <w:rPr>
          <w:b/>
          <w:bCs/>
        </w:rPr>
        <w:t>UNIVERSIDADE VIRTUAL DO ESTADO DE SÃO PAULO</w:t>
      </w:r>
    </w:p>
    <w:p>
      <w:pPr>
        <w:pStyle w:val="Dcapa"/>
        <w:rPr/>
      </w:pPr>
      <w:r>
        <w:rPr/>
      </w:r>
    </w:p>
    <w:p>
      <w:pPr>
        <w:pStyle w:val="Dcapa"/>
        <w:jc w:val="left"/>
        <w:rPr/>
      </w:pPr>
      <w:r>
        <w:rPr/>
      </w:r>
    </w:p>
    <w:p>
      <w:pPr>
        <w:pStyle w:val="Dcapa"/>
        <w:rPr/>
      </w:pPr>
      <w:r>
        <w:rPr/>
      </w:r>
    </w:p>
    <w:p>
      <w:pPr>
        <w:pStyle w:val="Dcapa"/>
        <w:rPr/>
      </w:pPr>
      <w:r>
        <w:rPr/>
      </w:r>
    </w:p>
    <w:p>
      <w:pPr>
        <w:pStyle w:val="Dcapa"/>
        <w:rPr/>
      </w:pPr>
      <w:r>
        <w:rPr/>
      </w:r>
    </w:p>
    <w:p>
      <w:pPr>
        <w:pStyle w:val="Dcapa"/>
        <w:rPr/>
      </w:pPr>
      <w:r>
        <w:rPr/>
      </w:r>
    </w:p>
    <w:p>
      <w:pPr>
        <w:pStyle w:val="Dcapa"/>
        <w:rPr/>
      </w:pPr>
      <w:r>
        <w:rPr/>
        <w:t>Eduardo Takemi Tamaki, RA 2006078</w:t>
      </w:r>
    </w:p>
    <w:p>
      <w:pPr>
        <w:pStyle w:val="Dcapa"/>
        <w:rPr/>
      </w:pPr>
      <w:r>
        <w:rPr/>
        <w:t>Hugo Borges de Carvalho, RA 2001962</w:t>
      </w:r>
    </w:p>
    <w:p>
      <w:pPr>
        <w:pStyle w:val="Dcapa"/>
        <w:rPr/>
      </w:pPr>
      <w:r>
        <w:rPr/>
        <w:t>Igta Rosa, RA 2014544</w:t>
      </w:r>
    </w:p>
    <w:p>
      <w:pPr>
        <w:pStyle w:val="Dcapa"/>
        <w:rPr/>
      </w:pPr>
      <w:r>
        <w:rPr/>
        <w:t>Jônatas da Silva Santos, RA 2001700</w:t>
      </w:r>
    </w:p>
    <w:p>
      <w:pPr>
        <w:pStyle w:val="Dcapa"/>
        <w:rPr/>
      </w:pPr>
      <w:r>
        <w:rPr/>
        <w:t>Renan Jesus Moraes Pessoa, RA 1829477</w:t>
      </w:r>
    </w:p>
    <w:p>
      <w:pPr>
        <w:pStyle w:val="Dcapa"/>
        <w:rPr>
          <w:lang w:val="en-AU"/>
        </w:rPr>
      </w:pPr>
      <w:r>
        <w:rPr/>
        <w:t>Wallace Filipe Rodrigues, RA 2000490</w:t>
      </w:r>
    </w:p>
    <w:p>
      <w:pPr>
        <w:pStyle w:val="Dcapa"/>
        <w:rPr>
          <w:lang w:val="en-AU"/>
        </w:rPr>
      </w:pPr>
      <w:r>
        <w:rPr>
          <w:lang w:val="en-AU"/>
        </w:rPr>
      </w:r>
    </w:p>
    <w:p>
      <w:pPr>
        <w:pStyle w:val="Dcapa"/>
        <w:rPr>
          <w:lang w:val="en-AU"/>
        </w:rPr>
      </w:pPr>
      <w:r>
        <w:rPr>
          <w:lang w:val="en-AU"/>
        </w:rPr>
      </w:r>
    </w:p>
    <w:p>
      <w:pPr>
        <w:pStyle w:val="Dcapa"/>
        <w:rPr>
          <w:lang w:val="en-AU"/>
        </w:rPr>
      </w:pPr>
      <w:r>
        <w:rPr>
          <w:lang w:val="en-AU"/>
        </w:rPr>
      </w:r>
    </w:p>
    <w:p>
      <w:pPr>
        <w:pStyle w:val="Dcapa"/>
        <w:rPr>
          <w:lang w:val="en-AU"/>
        </w:rPr>
      </w:pPr>
      <w:r>
        <w:rPr>
          <w:lang w:val="en-AU"/>
        </w:rPr>
      </w:r>
    </w:p>
    <w:p>
      <w:pPr>
        <w:pStyle w:val="Dcapa"/>
        <w:rPr>
          <w:lang w:val="en-AU"/>
        </w:rPr>
      </w:pPr>
      <w:r>
        <w:rPr>
          <w:lang w:val="en-AU"/>
        </w:rPr>
      </w:r>
    </w:p>
    <w:p>
      <w:pPr>
        <w:pStyle w:val="Dcapa"/>
        <w:rPr>
          <w:lang w:val="en-AU"/>
        </w:rPr>
      </w:pPr>
      <w:r>
        <w:rPr>
          <w:lang w:val="en-AU"/>
        </w:rPr>
      </w:r>
    </w:p>
    <w:p>
      <w:pPr>
        <w:pStyle w:val="Dcapa"/>
        <w:rPr>
          <w:lang w:val="en-AU"/>
        </w:rPr>
      </w:pPr>
      <w:r>
        <w:rPr>
          <w:b/>
          <w:bCs/>
        </w:rPr>
        <w:t>Desenvolvimento de um sistema de irrigação inteligente e automatizado para hortas caseiras baseado em IoT</w:t>
      </w:r>
    </w:p>
    <w:p>
      <w:pPr>
        <w:pStyle w:val="Dcapa"/>
        <w:rPr>
          <w:lang w:val="en-AU"/>
        </w:rPr>
      </w:pPr>
      <w:r>
        <w:rPr>
          <w:lang w:val="en-AU"/>
        </w:rPr>
      </w:r>
    </w:p>
    <w:p>
      <w:pPr>
        <w:pStyle w:val="Dcapa"/>
        <w:rPr>
          <w:lang w:val="en-AU"/>
        </w:rPr>
      </w:pPr>
      <w:r>
        <w:rPr>
          <w:lang w:val="en-AU"/>
        </w:rPr>
      </w:r>
    </w:p>
    <w:p>
      <w:pPr>
        <w:pStyle w:val="Dcapa"/>
        <w:rPr>
          <w:lang w:val="en-AU"/>
        </w:rPr>
      </w:pPr>
      <w:r>
        <w:rPr>
          <w:lang w:val="en-AU"/>
        </w:rPr>
      </w:r>
    </w:p>
    <w:p>
      <w:pPr>
        <w:pStyle w:val="Dcapa"/>
        <w:rPr>
          <w:lang w:val="en-AU"/>
        </w:rPr>
      </w:pPr>
      <w:r>
        <w:rPr>
          <w:lang w:val="en-AU"/>
        </w:rPr>
      </w:r>
    </w:p>
    <w:tbl>
      <w:tblPr>
        <w:tblW w:w="9025" w:type="dxa"/>
        <w:jc w:val="left"/>
        <w:tblInd w:w="70" w:type="dxa"/>
        <w:tblLayout w:type="fixed"/>
        <w:tblCellMar>
          <w:top w:w="100" w:type="dxa"/>
          <w:left w:w="60" w:type="dxa"/>
          <w:bottom w:w="100" w:type="dxa"/>
          <w:right w:w="100" w:type="dxa"/>
        </w:tblCellMar>
        <w:tblLook w:val="0600" w:noHBand="1" w:noVBand="1" w:firstColumn="0" w:lastRow="0" w:lastColumn="0" w:firstRow="0"/>
      </w:tblPr>
      <w:tblGrid>
        <w:gridCol w:w="9025"/>
      </w:tblGrid>
      <w:tr>
        <w:trPr/>
        <w:tc>
          <w:tcPr>
            <w:tcW w:w="9025" w:type="dxa"/>
            <w:tcBorders>
              <w:top w:val="single" w:sz="8" w:space="0" w:color="000000"/>
              <w:left w:val="single" w:sz="8" w:space="0" w:color="000000"/>
              <w:bottom w:val="single" w:sz="8" w:space="0" w:color="000000"/>
              <w:right w:val="single" w:sz="8" w:space="0" w:color="000000"/>
            </w:tcBorders>
            <w:shd w:color="auto" w:fill="FFFFFF" w:val="clear"/>
          </w:tcPr>
          <w:p>
            <w:pPr>
              <w:pStyle w:val="Dcapa"/>
              <w:rPr>
                <w:b/>
                <w:bCs/>
                <w:highlight w:val="white"/>
              </w:rPr>
            </w:pPr>
            <w:r>
              <w:rPr>
                <w:b/>
                <w:bCs/>
                <w:highlight w:val="white"/>
              </w:rPr>
              <w:t>Vídeo de apresentação do Projeto Integrador</w:t>
            </w:r>
          </w:p>
          <w:p>
            <w:pPr>
              <w:pStyle w:val="Dcapa"/>
              <w:rPr>
                <w:highlight w:val="white"/>
              </w:rPr>
            </w:pPr>
            <w:r>
              <w:rPr>
                <w:highlight w:val="white"/>
              </w:rPr>
            </w:r>
          </w:p>
          <w:p>
            <w:pPr>
              <w:pStyle w:val="Dcapa"/>
              <w:rPr>
                <w:highlight w:val="white"/>
              </w:rPr>
            </w:pPr>
            <w:r>
              <w:rPr>
                <w:highlight w:val="white"/>
              </w:rPr>
              <w:t>&lt;link&gt;</w:t>
            </w:r>
          </w:p>
        </w:tc>
      </w:tr>
    </w:tbl>
    <w:p>
      <w:pPr>
        <w:pStyle w:val="Dcapa"/>
        <w:rPr/>
      </w:pPr>
      <w:r>
        <w:rPr/>
      </w:r>
    </w:p>
    <w:p>
      <w:pPr>
        <w:pStyle w:val="Dcapa"/>
        <w:rPr/>
      </w:pPr>
      <w:r>
        <w:rPr/>
      </w:r>
    </w:p>
    <w:p>
      <w:pPr>
        <w:pStyle w:val="Dcapa"/>
        <w:rPr/>
      </w:pPr>
      <w:r>
        <w:rPr/>
      </w:r>
    </w:p>
    <w:p>
      <w:pPr>
        <w:pStyle w:val="Dcapa"/>
        <w:rPr/>
      </w:pPr>
      <w:r>
        <w:rPr/>
      </w:r>
    </w:p>
    <w:p>
      <w:pPr>
        <w:pStyle w:val="Dcapa"/>
        <w:rPr/>
      </w:pPr>
      <w:r>
        <w:rPr/>
      </w:r>
    </w:p>
    <w:p>
      <w:pPr>
        <w:pStyle w:val="Dcapa"/>
        <w:rPr/>
      </w:pPr>
      <w:r>
        <w:rPr/>
      </w:r>
    </w:p>
    <w:p>
      <w:pPr>
        <w:pStyle w:val="Dcapa"/>
        <w:rPr/>
      </w:pPr>
      <w:r>
        <w:rPr/>
      </w:r>
    </w:p>
    <w:p>
      <w:pPr>
        <w:pStyle w:val="Dcapa"/>
        <w:rPr/>
      </w:pPr>
      <w:r>
        <w:rPr/>
      </w:r>
    </w:p>
    <w:p>
      <w:pPr>
        <w:pStyle w:val="Dcapa"/>
        <w:rPr/>
      </w:pPr>
      <w:r>
        <w:rPr/>
      </w:r>
    </w:p>
    <w:p>
      <w:pPr>
        <w:pStyle w:val="Dcapa"/>
        <w:rPr/>
      </w:pPr>
      <w:r>
        <w:rPr/>
      </w:r>
    </w:p>
    <w:p>
      <w:pPr>
        <w:pStyle w:val="Dcapa"/>
        <w:rPr/>
      </w:pPr>
      <w:r>
        <w:rPr/>
      </w:r>
    </w:p>
    <w:p>
      <w:pPr>
        <w:pStyle w:val="Dcapa"/>
        <w:rPr/>
      </w:pPr>
      <w:r>
        <w:rPr/>
      </w:r>
    </w:p>
    <w:p>
      <w:pPr>
        <w:pStyle w:val="Dcapa"/>
        <w:rPr/>
      </w:pPr>
      <w:r>
        <w:rPr/>
        <w:t xml:space="preserve">Santo André — SP / Santa Isabel — SP / Poá – SP </w:t>
      </w:r>
    </w:p>
    <w:p>
      <w:pPr>
        <w:pStyle w:val="Dcapa"/>
        <w:rPr/>
      </w:pPr>
      <w:r>
        <w:rPr/>
        <w:t>2023</w:t>
      </w:r>
    </w:p>
    <w:p>
      <w:pPr>
        <w:pStyle w:val="Dcapa"/>
        <w:rPr>
          <w:b/>
          <w:bCs/>
        </w:rPr>
      </w:pPr>
      <w:r>
        <w:rPr>
          <w:b/>
          <w:bCs/>
        </w:rPr>
        <w:t>UNIVERSIDADE VIRTUAL DO ESTADO DE SÃO PAULO</w:t>
      </w:r>
    </w:p>
    <w:p>
      <w:pPr>
        <w:pStyle w:val="Dcapa"/>
        <w:rPr/>
      </w:pPr>
      <w:r>
        <w:rPr/>
      </w:r>
    </w:p>
    <w:p>
      <w:pPr>
        <w:pStyle w:val="Dcapa"/>
        <w:rPr>
          <w:sz w:val="32"/>
          <w:szCs w:val="32"/>
        </w:rPr>
      </w:pPr>
      <w:r>
        <w:rPr>
          <w:sz w:val="32"/>
          <w:szCs w:val="32"/>
        </w:rPr>
      </w:r>
    </w:p>
    <w:p>
      <w:pPr>
        <w:pStyle w:val="Dcapa"/>
        <w:rPr/>
      </w:pPr>
      <w:r>
        <w:rPr/>
      </w:r>
    </w:p>
    <w:p>
      <w:pPr>
        <w:pStyle w:val="Dcapa"/>
        <w:rPr/>
      </w:pPr>
      <w:r>
        <w:rPr/>
      </w:r>
    </w:p>
    <w:p>
      <w:pPr>
        <w:pStyle w:val="Dcapa"/>
        <w:rPr/>
      </w:pPr>
      <w:r>
        <w:rPr/>
      </w:r>
    </w:p>
    <w:p>
      <w:pPr>
        <w:pStyle w:val="Dcapa"/>
        <w:rPr/>
      </w:pPr>
      <w:r>
        <w:rPr/>
      </w:r>
    </w:p>
    <w:p>
      <w:pPr>
        <w:pStyle w:val="Dcapa"/>
        <w:rPr/>
      </w:pPr>
      <w:r>
        <w:rPr/>
      </w:r>
    </w:p>
    <w:p>
      <w:pPr>
        <w:pStyle w:val="Dcapa"/>
        <w:rPr/>
      </w:pPr>
      <w:r>
        <w:rPr/>
      </w:r>
    </w:p>
    <w:p>
      <w:pPr>
        <w:pStyle w:val="Dcapa"/>
        <w:rPr/>
      </w:pPr>
      <w:r>
        <w:rPr/>
      </w:r>
    </w:p>
    <w:p>
      <w:pPr>
        <w:pStyle w:val="Dcapa"/>
        <w:rPr/>
      </w:pPr>
      <w:r>
        <w:rPr/>
      </w:r>
    </w:p>
    <w:p>
      <w:pPr>
        <w:pStyle w:val="Dcapa"/>
        <w:rPr/>
      </w:pPr>
      <w:r>
        <w:rPr/>
      </w:r>
    </w:p>
    <w:p>
      <w:pPr>
        <w:pStyle w:val="Dcapa"/>
        <w:rPr/>
      </w:pPr>
      <w:r>
        <w:rPr/>
      </w:r>
    </w:p>
    <w:p>
      <w:pPr>
        <w:pStyle w:val="Dcapa"/>
        <w:rPr>
          <w:lang w:val="en-AU"/>
        </w:rPr>
      </w:pPr>
      <w:r>
        <w:rPr>
          <w:b/>
          <w:bCs/>
          <w:color w:val="000000"/>
        </w:rPr>
        <w:t>Desenvolvimento de um sistema de irrigação inteligente e automatizado para hortas caseiras baseado em IoT</w:t>
      </w:r>
    </w:p>
    <w:p>
      <w:pPr>
        <w:pStyle w:val="Dcapa"/>
        <w:rPr>
          <w:lang w:val="en-AU"/>
        </w:rPr>
      </w:pPr>
      <w:r>
        <w:rPr>
          <w:lang w:val="en-AU"/>
        </w:rPr>
      </w:r>
    </w:p>
    <w:p>
      <w:pPr>
        <w:pStyle w:val="Dcapa"/>
        <w:rPr>
          <w:lang w:val="en-AU"/>
        </w:rPr>
      </w:pPr>
      <w:r>
        <w:rPr>
          <w:lang w:val="en-AU"/>
        </w:rPr>
      </w:r>
    </w:p>
    <w:p>
      <w:pPr>
        <w:pStyle w:val="Dcapa"/>
        <w:rPr>
          <w:lang w:val="en-AU"/>
        </w:rPr>
      </w:pPr>
      <w:r>
        <w:rPr>
          <w:lang w:val="en-AU"/>
        </w:rPr>
      </w:r>
    </w:p>
    <w:p>
      <w:pPr>
        <w:pStyle w:val="Dcapa"/>
        <w:rPr>
          <w:lang w:val="en-AU"/>
        </w:rPr>
      </w:pPr>
      <w:r>
        <w:rPr>
          <w:lang w:val="en-AU"/>
        </w:rPr>
      </w:r>
    </w:p>
    <w:p>
      <w:pPr>
        <w:pStyle w:val="Dcapa"/>
        <w:rPr>
          <w:lang w:val="en-AU"/>
        </w:rPr>
      </w:pPr>
      <w:r>
        <w:rPr>
          <w:lang w:val="en-AU"/>
        </w:rPr>
      </w:r>
    </w:p>
    <w:p>
      <w:pPr>
        <w:pStyle w:val="Ecapadescrio"/>
        <w:rPr/>
      </w:pPr>
      <w:r>
        <w:rPr/>
        <w:t xml:space="preserve">Relatório Técnico-Científico apresentado na disciplina de Projeto Integrador para o curso de Engenharia Computação da Universidade Virtual do Estado de São Paulo (UNIVESP). </w:t>
      </w:r>
    </w:p>
    <w:p>
      <w:pPr>
        <w:pStyle w:val="Dcapa"/>
        <w:rPr/>
      </w:pPr>
      <w:r>
        <w:rPr/>
      </w:r>
    </w:p>
    <w:p>
      <w:pPr>
        <w:pStyle w:val="Dcapa"/>
        <w:rPr/>
      </w:pPr>
      <w:r>
        <w:rPr/>
      </w:r>
    </w:p>
    <w:p>
      <w:pPr>
        <w:pStyle w:val="Dcapa"/>
        <w:rPr/>
      </w:pPr>
      <w:r>
        <w:rPr/>
      </w:r>
    </w:p>
    <w:p>
      <w:pPr>
        <w:pStyle w:val="Dcapa"/>
        <w:rPr/>
      </w:pPr>
      <w:r>
        <w:rPr/>
      </w:r>
    </w:p>
    <w:p>
      <w:pPr>
        <w:pStyle w:val="Dcapa"/>
        <w:rPr/>
      </w:pPr>
      <w:r>
        <w:rPr/>
      </w:r>
    </w:p>
    <w:p>
      <w:pPr>
        <w:pStyle w:val="Dcapa"/>
        <w:rPr/>
      </w:pPr>
      <w:r>
        <w:rPr/>
      </w:r>
    </w:p>
    <w:p>
      <w:pPr>
        <w:pStyle w:val="Dcapa"/>
        <w:rPr/>
      </w:pPr>
      <w:r>
        <w:rPr/>
      </w:r>
    </w:p>
    <w:p>
      <w:pPr>
        <w:pStyle w:val="Dcapa"/>
        <w:rPr/>
      </w:pPr>
      <w:r>
        <w:rPr/>
      </w:r>
    </w:p>
    <w:p>
      <w:pPr>
        <w:pStyle w:val="Dcapa"/>
        <w:rPr/>
      </w:pPr>
      <w:r>
        <w:rPr/>
      </w:r>
    </w:p>
    <w:p>
      <w:pPr>
        <w:pStyle w:val="Dcapa"/>
        <w:rPr/>
      </w:pPr>
      <w:r>
        <w:rPr/>
      </w:r>
    </w:p>
    <w:p>
      <w:pPr>
        <w:pStyle w:val="Dcapa"/>
        <w:rPr/>
      </w:pPr>
      <w:r>
        <w:rPr/>
      </w:r>
    </w:p>
    <w:p>
      <w:pPr>
        <w:pStyle w:val="Dcapa"/>
        <w:rPr/>
      </w:pPr>
      <w:r>
        <w:rPr/>
      </w:r>
    </w:p>
    <w:p>
      <w:pPr>
        <w:pStyle w:val="Dcapa"/>
        <w:rPr/>
      </w:pPr>
      <w:r>
        <w:rPr/>
      </w:r>
    </w:p>
    <w:p>
      <w:pPr>
        <w:pStyle w:val="Dcapa"/>
        <w:rPr/>
      </w:pPr>
      <w:r>
        <w:rPr/>
      </w:r>
    </w:p>
    <w:p>
      <w:pPr>
        <w:pStyle w:val="Dcapa"/>
        <w:rPr/>
      </w:pPr>
      <w:r>
        <w:rPr/>
      </w:r>
    </w:p>
    <w:p>
      <w:pPr>
        <w:pStyle w:val="Dcapa"/>
        <w:rPr/>
      </w:pPr>
      <w:r>
        <w:rPr/>
        <w:t>Santo André — SP / Santa Isabel — SP / Poá - SP</w:t>
      </w:r>
    </w:p>
    <w:p>
      <w:pPr>
        <w:pStyle w:val="Normal"/>
        <w:spacing w:lineRule="auto" w:line="259" w:before="0" w:after="160"/>
        <w:jc w:val="center"/>
        <w:rPr/>
      </w:pPr>
      <w:r>
        <w:rPr/>
        <w:t>2023</w:t>
      </w:r>
      <w:r>
        <w:br w:type="page"/>
      </w:r>
    </w:p>
    <w:p>
      <w:pPr>
        <w:pStyle w:val="Atexto-base"/>
        <w:spacing w:before="0" w:after="360"/>
        <w:rPr>
          <w:bCs/>
        </w:rPr>
      </w:pPr>
      <w:r>
        <w:rPr>
          <w:bCs/>
        </w:rPr>
        <w:t xml:space="preserve">TAMAKI, Eduardo Takemi; CARVALHO, Hugo Borges de; ROSA, Igta; SANTOS, Jônatas da Silva; PESSOA, Renan Jesus Moraes; RODRIGUES, Wallace Filipe. </w:t>
      </w:r>
      <w:r>
        <w:rPr>
          <w:b/>
        </w:rPr>
        <w:t xml:space="preserve">Desenvolvimento de um sistema de irrigação inteligente e automatizado para hortas caseiras baseado em IoT. </w:t>
      </w:r>
      <w:r>
        <w:rPr>
          <w:bCs/>
        </w:rPr>
        <w:t xml:space="preserve">00f. Relatório Técnico-Científico. Engenharia da Computação – </w:t>
      </w:r>
      <w:r>
        <w:rPr>
          <w:b/>
        </w:rPr>
        <w:t xml:space="preserve">Universidade Virtual do Estado de São Paulo. </w:t>
      </w:r>
      <w:r>
        <w:rPr>
          <w:bCs/>
        </w:rPr>
        <w:t>Tutor: Karen Tank Mercuri Macedo. Polo: Santo André – SP / Santa Isabel – SP / Poá - SP, 2023.</w:t>
      </w:r>
    </w:p>
    <w:p>
      <w:pPr>
        <w:pStyle w:val="Atexto-base"/>
        <w:rPr>
          <w:b/>
        </w:rPr>
      </w:pPr>
      <w:r>
        <w:rPr>
          <w:b/>
        </w:rPr>
        <w:t>RESUMO</w:t>
      </w:r>
    </w:p>
    <w:p>
      <w:pPr>
        <w:pStyle w:val="Atexto-base"/>
        <w:rPr/>
      </w:pPr>
      <w:r>
        <w:rPr/>
        <w:t>O projeto aborda a criação de um sistema de irrigação inteligente e automotivo para hortas caseiras em Santa Isabel – SP, com o objetivo de melhorar as práticas de cultivo sustentável. A região possui um clima subtropical e a falta de praticidade na irrigação manual motiva as buscas por soluções mais eficientes. A pesquisa adota a Internet das Coisas (IoT) para conectar sensores de umidade do solo e temperatura, permitindo o monitoramento e controle remoto do sistema de irrigação. A IoT oferece benefícios como flexibilidade na configuração, operação remota e redução de custos. Exemplos anteriores demonstram como a tecnologia wireless pode ser aplicada à irrigação pela internet. O projeto almeja minimizar a intervenção humana na irrigação, economizando água e energia, o que é fundamental em uma época de escassez de recursos hídricos. O sistema de irrigação proposto visa combinar monitoramento preciso, tomada de decisões inteligentes e automação para garantir o fornecimento adequado de água às plantações, promovendo crescimento saudável e eficiência nas práticas de cultivo em hortas caseiras. Em considerações finais, o projeto busca contribuir para a sustentabilidade e eficiência do cultivo em pequena escala, beneficiando os moradores de santa Isabel – SP, e destacando o potencial da IoT na agricultura. Espera – se que essa solução proporcione uma experiência de cultivo mais eficiente e econômica, otimizando o uso de recursos hídricos.</w:t>
      </w:r>
    </w:p>
    <w:p>
      <w:pPr>
        <w:pStyle w:val="Atexto-base"/>
        <w:rPr/>
      </w:pPr>
      <w:r>
        <w:rPr>
          <w:b/>
          <w:bCs/>
        </w:rPr>
        <w:t>PALAVRAS-CHAVE:</w:t>
      </w:r>
      <w:r>
        <w:rPr/>
        <w:t xml:space="preserve"> Irrigação Inteligente; Hortas caseiras; Internet das Coisas; Sustentabilidade; Recursos híbridos.</w:t>
      </w:r>
    </w:p>
    <w:p>
      <w:pPr>
        <w:pStyle w:val="Atexto-base"/>
        <w:rPr/>
      </w:pPr>
      <w:r>
        <w:rPr/>
      </w:r>
    </w:p>
    <w:p>
      <w:pPr>
        <w:pStyle w:val="Atexto-base"/>
        <w:rPr/>
      </w:pPr>
      <w:r>
        <w:rPr/>
      </w:r>
      <w:r>
        <w:br w:type="page"/>
      </w:r>
    </w:p>
    <w:p>
      <w:pPr>
        <w:pStyle w:val="Normal"/>
        <w:spacing w:before="0" w:after="0"/>
        <w:jc w:val="center"/>
        <w:rPr>
          <w:b/>
        </w:rPr>
      </w:pPr>
      <w:r>
        <w:rPr>
          <w:b/>
        </w:rPr>
        <w:t>SUMÁRIO</w:t>
      </w:r>
    </w:p>
    <w:p>
      <w:pPr>
        <w:pStyle w:val="Atexto-base"/>
        <w:rPr/>
      </w:pPr>
      <w:r>
        <w:rPr/>
      </w:r>
    </w:p>
    <w:sdt>
      <w:sdtPr>
        <w:docPartObj>
          <w:docPartGallery w:val="Table of Contents"/>
          <w:docPartUnique w:val="true"/>
        </w:docPartObj>
      </w:sdtPr>
      <w:sdtContent>
        <w:p>
          <w:pPr>
            <w:pStyle w:val="TOC1"/>
            <w:rPr>
              <w:rFonts w:ascii="Cambria" w:hAnsi="Cambria" w:eastAsia="" w:cs="" w:asciiTheme="minorHAnsi" w:cstheme="minorBidi" w:eastAsiaTheme="minorEastAsia" w:hAnsiTheme="minorHAnsi"/>
              <w:b w:val="false"/>
              <w:caps w:val="false"/>
              <w:smallCaps w:val="false"/>
              <w:sz w:val="22"/>
              <w:szCs w:val="22"/>
            </w:rPr>
          </w:pPr>
          <w:r>
            <w:fldChar w:fldCharType="begin"/>
          </w:r>
          <w:r>
            <w:rPr>
              <w:webHidden/>
              <w:rStyle w:val="Vnculodendice"/>
              <w:vanish w:val="false"/>
            </w:rPr>
            <w:instrText xml:space="preserve"> TOC \z \t "1) título nivel 1,1,2) título nivel 2,2" \h</w:instrText>
          </w:r>
          <w:r>
            <w:rPr>
              <w:webHidden/>
              <w:rStyle w:val="Vnculodendice"/>
              <w:vanish w:val="false"/>
            </w:rPr>
            <w:fldChar w:fldCharType="separate"/>
          </w:r>
          <w:hyperlink w:anchor="_Toc130203043">
            <w:r>
              <w:rPr>
                <w:webHidden/>
              </w:rPr>
              <w:fldChar w:fldCharType="begin"/>
            </w:r>
            <w:r>
              <w:rPr>
                <w:webHidden/>
              </w:rPr>
              <w:instrText xml:space="preserve">PAGEREF _Toc130203043 \h</w:instrText>
            </w:r>
            <w:r>
              <w:rPr>
                <w:webHidden/>
              </w:rPr>
              <w:fldChar w:fldCharType="separate"/>
            </w:r>
            <w:r>
              <w:rPr>
                <w:webHidden/>
                <w:rStyle w:val="Vnculodendice"/>
                <w:vanish w:val="false"/>
              </w:rPr>
              <w:t>1 Introdução</w:t>
              <w:tab/>
              <w:t>7</w:t>
            </w:r>
            <w:r>
              <w:rPr>
                <w:webHidden/>
              </w:rPr>
              <w:fldChar w:fldCharType="end"/>
            </w:r>
          </w:hyperlink>
        </w:p>
        <w:p>
          <w:pPr>
            <w:pStyle w:val="TOC1"/>
            <w:rPr>
              <w:rFonts w:ascii="Cambria" w:hAnsi="Cambria" w:eastAsia="" w:cs="" w:asciiTheme="minorHAnsi" w:cstheme="minorBidi" w:eastAsiaTheme="minorEastAsia" w:hAnsiTheme="minorHAnsi"/>
              <w:b w:val="false"/>
              <w:caps w:val="false"/>
              <w:smallCaps w:val="false"/>
              <w:sz w:val="22"/>
              <w:szCs w:val="22"/>
            </w:rPr>
          </w:pPr>
          <w:hyperlink w:anchor="_Toc130203044">
            <w:r>
              <w:rPr>
                <w:webHidden/>
              </w:rPr>
              <w:fldChar w:fldCharType="begin"/>
            </w:r>
            <w:r>
              <w:rPr>
                <w:webHidden/>
              </w:rPr>
              <w:instrText xml:space="preserve">PAGEREF _Toc130203044 \h</w:instrText>
            </w:r>
            <w:r>
              <w:rPr>
                <w:webHidden/>
              </w:rPr>
              <w:fldChar w:fldCharType="separate"/>
            </w:r>
            <w:r>
              <w:rPr>
                <w:webHidden/>
                <w:rStyle w:val="Vnculodendice"/>
                <w:vanish w:val="false"/>
              </w:rPr>
              <w:t>2 Desenvolvimento</w:t>
              <w:tab/>
              <w:t>8</w:t>
            </w:r>
            <w:r>
              <w:rPr>
                <w:webHidden/>
              </w:rPr>
              <w:fldChar w:fldCharType="end"/>
            </w:r>
          </w:hyperlink>
        </w:p>
        <w:p>
          <w:pPr>
            <w:pStyle w:val="TOC2"/>
            <w:rPr>
              <w:rFonts w:ascii="Cambria" w:hAnsi="Cambria" w:eastAsia="" w:cs="" w:asciiTheme="minorHAnsi" w:cstheme="minorBidi" w:eastAsiaTheme="minorEastAsia" w:hAnsiTheme="minorHAnsi"/>
              <w:sz w:val="22"/>
              <w:szCs w:val="22"/>
            </w:rPr>
          </w:pPr>
          <w:hyperlink w:anchor="_Toc130203045">
            <w:r>
              <w:rPr>
                <w:webHidden/>
              </w:rPr>
              <w:fldChar w:fldCharType="begin"/>
            </w:r>
            <w:r>
              <w:rPr>
                <w:webHidden/>
              </w:rPr>
              <w:instrText xml:space="preserve">PAGEREF _Toc130203045 \h</w:instrText>
            </w:r>
            <w:r>
              <w:rPr>
                <w:webHidden/>
              </w:rPr>
              <w:fldChar w:fldCharType="separate"/>
            </w:r>
            <w:r>
              <w:rPr>
                <w:webHidden/>
                <w:rStyle w:val="Vnculodendice"/>
                <w:vanish w:val="false"/>
              </w:rPr>
              <w:t>2.1 Objetivos</w:t>
              <w:tab/>
              <w:t>8</w:t>
            </w:r>
            <w:r>
              <w:rPr>
                <w:webHidden/>
              </w:rPr>
              <w:fldChar w:fldCharType="end"/>
            </w:r>
          </w:hyperlink>
        </w:p>
        <w:p>
          <w:pPr>
            <w:pStyle w:val="TOC2"/>
            <w:rPr>
              <w:rFonts w:ascii="Cambria" w:hAnsi="Cambria" w:eastAsia="" w:cs="" w:asciiTheme="minorHAnsi" w:cstheme="minorBidi" w:eastAsiaTheme="minorEastAsia" w:hAnsiTheme="minorHAnsi"/>
              <w:sz w:val="22"/>
              <w:szCs w:val="22"/>
            </w:rPr>
          </w:pPr>
          <w:hyperlink w:anchor="_Toc130203046">
            <w:r>
              <w:rPr>
                <w:webHidden/>
              </w:rPr>
              <w:fldChar w:fldCharType="begin"/>
            </w:r>
            <w:r>
              <w:rPr>
                <w:webHidden/>
              </w:rPr>
              <w:instrText xml:space="preserve">PAGEREF _Toc130203046 \h</w:instrText>
            </w:r>
            <w:r>
              <w:rPr>
                <w:webHidden/>
              </w:rPr>
              <w:fldChar w:fldCharType="separate"/>
            </w:r>
            <w:r>
              <w:rPr>
                <w:webHidden/>
                <w:rStyle w:val="Vnculodendice"/>
                <w:vanish w:val="false"/>
              </w:rPr>
              <w:t>2.2 Justificativa e delimitação do problema</w:t>
              <w:tab/>
              <w:t>8</w:t>
            </w:r>
            <w:r>
              <w:rPr>
                <w:webHidden/>
              </w:rPr>
              <w:fldChar w:fldCharType="end"/>
            </w:r>
          </w:hyperlink>
        </w:p>
        <w:p>
          <w:pPr>
            <w:pStyle w:val="TOC2"/>
            <w:rPr>
              <w:rFonts w:ascii="Cambria" w:hAnsi="Cambria" w:eastAsia="" w:cs="" w:asciiTheme="minorHAnsi" w:cstheme="minorBidi" w:eastAsiaTheme="minorEastAsia" w:hAnsiTheme="minorHAnsi"/>
              <w:sz w:val="22"/>
              <w:szCs w:val="22"/>
            </w:rPr>
          </w:pPr>
          <w:hyperlink w:anchor="_Toc130203047">
            <w:r>
              <w:rPr>
                <w:webHidden/>
              </w:rPr>
              <w:fldChar w:fldCharType="begin"/>
            </w:r>
            <w:r>
              <w:rPr>
                <w:webHidden/>
              </w:rPr>
              <w:instrText xml:space="preserve">PAGEREF _Toc130203047 \h</w:instrText>
            </w:r>
            <w:r>
              <w:rPr>
                <w:webHidden/>
              </w:rPr>
              <w:fldChar w:fldCharType="separate"/>
            </w:r>
            <w:r>
              <w:rPr>
                <w:webHidden/>
                <w:rStyle w:val="Vnculodendice"/>
                <w:vanish w:val="false"/>
              </w:rPr>
              <w:t>2.3 Fundamentação teórica</w:t>
              <w:tab/>
              <w:t>9</w:t>
            </w:r>
            <w:r>
              <w:rPr>
                <w:webHidden/>
              </w:rPr>
              <w:fldChar w:fldCharType="end"/>
            </w:r>
          </w:hyperlink>
        </w:p>
        <w:p>
          <w:pPr>
            <w:pStyle w:val="TOC2"/>
            <w:rPr>
              <w:rFonts w:ascii="Cambria" w:hAnsi="Cambria" w:eastAsia="" w:cs="" w:asciiTheme="minorHAnsi" w:cstheme="minorBidi" w:eastAsiaTheme="minorEastAsia" w:hAnsiTheme="minorHAnsi"/>
              <w:sz w:val="22"/>
              <w:szCs w:val="22"/>
            </w:rPr>
          </w:pPr>
          <w:hyperlink w:anchor="_Toc130203048">
            <w:r>
              <w:rPr>
                <w:webHidden/>
              </w:rPr>
              <w:fldChar w:fldCharType="begin"/>
            </w:r>
            <w:r>
              <w:rPr>
                <w:webHidden/>
              </w:rPr>
              <w:instrText xml:space="preserve">PAGEREF _Toc130203048 \h</w:instrText>
            </w:r>
            <w:r>
              <w:rPr>
                <w:webHidden/>
              </w:rPr>
              <w:fldChar w:fldCharType="separate"/>
            </w:r>
            <w:r>
              <w:rPr>
                <w:webHidden/>
                <w:rStyle w:val="Vnculodendice"/>
                <w:vanish w:val="false"/>
              </w:rPr>
              <w:t>2.4 Aplicação das disciplinas estudadas no projeto integrador</w:t>
              <w:tab/>
              <w:t>9</w:t>
            </w:r>
            <w:r>
              <w:rPr>
                <w:webHidden/>
              </w:rPr>
              <w:fldChar w:fldCharType="end"/>
            </w:r>
          </w:hyperlink>
        </w:p>
        <w:p>
          <w:pPr>
            <w:pStyle w:val="TOC2"/>
            <w:rPr>
              <w:rFonts w:ascii="Cambria" w:hAnsi="Cambria" w:eastAsia="" w:cs="" w:asciiTheme="minorHAnsi" w:cstheme="minorBidi" w:eastAsiaTheme="minorEastAsia" w:hAnsiTheme="minorHAnsi"/>
              <w:sz w:val="22"/>
              <w:szCs w:val="22"/>
            </w:rPr>
          </w:pPr>
          <w:hyperlink w:anchor="_Toc130203049">
            <w:r>
              <w:rPr>
                <w:webHidden/>
              </w:rPr>
              <w:fldChar w:fldCharType="begin"/>
            </w:r>
            <w:r>
              <w:rPr>
                <w:webHidden/>
              </w:rPr>
              <w:instrText xml:space="preserve">PAGEREF _Toc130203049 \h</w:instrText>
            </w:r>
            <w:r>
              <w:rPr>
                <w:webHidden/>
              </w:rPr>
              <w:fldChar w:fldCharType="separate"/>
            </w:r>
            <w:r>
              <w:rPr>
                <w:webHidden/>
                <w:rStyle w:val="Vnculodendice"/>
                <w:vanish w:val="false"/>
              </w:rPr>
              <w:t>2.5 Metodologia</w:t>
              <w:tab/>
              <w:t>10</w:t>
            </w:r>
            <w:r>
              <w:rPr>
                <w:webHidden/>
              </w:rPr>
              <w:fldChar w:fldCharType="end"/>
            </w:r>
          </w:hyperlink>
        </w:p>
        <w:p>
          <w:pPr>
            <w:pStyle w:val="TOC1"/>
            <w:rPr>
              <w:rFonts w:ascii="Cambria" w:hAnsi="Cambria" w:eastAsia="" w:cs="" w:asciiTheme="minorHAnsi" w:cstheme="minorBidi" w:eastAsiaTheme="minorEastAsia" w:hAnsiTheme="minorHAnsi"/>
              <w:b w:val="false"/>
              <w:caps w:val="false"/>
              <w:smallCaps w:val="false"/>
              <w:sz w:val="22"/>
              <w:szCs w:val="22"/>
            </w:rPr>
          </w:pPr>
          <w:hyperlink w:anchor="_Toc130203050">
            <w:r>
              <w:rPr>
                <w:webHidden/>
              </w:rPr>
              <w:fldChar w:fldCharType="begin"/>
            </w:r>
            <w:r>
              <w:rPr>
                <w:webHidden/>
              </w:rPr>
              <w:instrText xml:space="preserve">PAGEREF _Toc130203050 \h</w:instrText>
            </w:r>
            <w:r>
              <w:rPr>
                <w:webHidden/>
              </w:rPr>
              <w:fldChar w:fldCharType="separate"/>
            </w:r>
            <w:r>
              <w:rPr>
                <w:webHidden/>
                <w:rStyle w:val="Vnculodendice"/>
                <w:vanish w:val="false"/>
              </w:rPr>
              <w:t>3 Resultados: solução final</w:t>
              <w:tab/>
              <w:t>11</w:t>
            </w:r>
            <w:r>
              <w:rPr>
                <w:webHidden/>
              </w:rPr>
              <w:fldChar w:fldCharType="end"/>
            </w:r>
          </w:hyperlink>
        </w:p>
        <w:p>
          <w:pPr>
            <w:pStyle w:val="TOC1"/>
            <w:rPr>
              <w:rFonts w:ascii="Cambria" w:hAnsi="Cambria" w:eastAsia="" w:cs="" w:asciiTheme="minorHAnsi" w:cstheme="minorBidi" w:eastAsiaTheme="minorEastAsia" w:hAnsiTheme="minorHAnsi"/>
              <w:b w:val="false"/>
              <w:caps w:val="false"/>
              <w:smallCaps w:val="false"/>
              <w:sz w:val="22"/>
              <w:szCs w:val="22"/>
            </w:rPr>
          </w:pPr>
          <w:hyperlink w:anchor="_Toc130203051">
            <w:r>
              <w:rPr>
                <w:webHidden/>
                <w:rStyle w:val="Vnculodendice"/>
                <w:vanish w:val="false"/>
                <w:highlight w:val="white"/>
              </w:rPr>
              <w:t>4 Considerações finais</w:t>
            </w:r>
            <w:r>
              <w:rPr>
                <w:webHidden/>
              </w:rPr>
              <w:fldChar w:fldCharType="begin"/>
            </w:r>
            <w:r>
              <w:rPr>
                <w:webHidden/>
              </w:rPr>
              <w:instrText xml:space="preserve">PAGEREF _Toc130203051 \h</w:instrText>
            </w:r>
            <w:r>
              <w:rPr>
                <w:webHidden/>
              </w:rPr>
              <w:fldChar w:fldCharType="separate"/>
            </w:r>
            <w:r>
              <w:rPr>
                <w:rStyle w:val="Vnculodendice"/>
                <w:vanish w:val="false"/>
              </w:rPr>
              <w:tab/>
              <w:t>12</w:t>
            </w:r>
            <w:r>
              <w:rPr>
                <w:webHidden/>
              </w:rPr>
              <w:fldChar w:fldCharType="end"/>
            </w:r>
          </w:hyperlink>
        </w:p>
        <w:p>
          <w:pPr>
            <w:pStyle w:val="TOC1"/>
            <w:rPr>
              <w:rFonts w:ascii="Cambria" w:hAnsi="Cambria" w:eastAsia="" w:cs="" w:asciiTheme="minorHAnsi" w:cstheme="minorBidi" w:eastAsiaTheme="minorEastAsia" w:hAnsiTheme="minorHAnsi"/>
              <w:b w:val="false"/>
              <w:caps w:val="false"/>
              <w:smallCaps w:val="false"/>
              <w:sz w:val="22"/>
              <w:szCs w:val="22"/>
            </w:rPr>
          </w:pPr>
          <w:hyperlink w:anchor="_Toc130203052">
            <w:r>
              <w:rPr>
                <w:webHidden/>
              </w:rPr>
              <w:fldChar w:fldCharType="begin"/>
            </w:r>
            <w:r>
              <w:rPr>
                <w:webHidden/>
              </w:rPr>
              <w:instrText xml:space="preserve">PAGEREF _Toc130203052 \h</w:instrText>
            </w:r>
            <w:r>
              <w:rPr>
                <w:webHidden/>
              </w:rPr>
              <w:fldChar w:fldCharType="separate"/>
            </w:r>
            <w:r>
              <w:rPr>
                <w:webHidden/>
                <w:rStyle w:val="Vnculodendice"/>
                <w:vanish w:val="false"/>
              </w:rPr>
              <w:t>Referências</w:t>
              <w:tab/>
              <w:t>13</w:t>
            </w:r>
            <w:r>
              <w:rPr>
                <w:webHidden/>
              </w:rPr>
              <w:fldChar w:fldCharType="end"/>
            </w:r>
          </w:hyperlink>
        </w:p>
        <w:p>
          <w:pPr>
            <w:pStyle w:val="TOC1"/>
            <w:rPr>
              <w:rFonts w:ascii="Cambria" w:hAnsi="Cambria" w:eastAsia="" w:cs="" w:asciiTheme="minorHAnsi" w:cstheme="minorBidi" w:eastAsiaTheme="minorEastAsia" w:hAnsiTheme="minorHAnsi"/>
              <w:b w:val="false"/>
              <w:caps w:val="false"/>
              <w:smallCaps w:val="false"/>
              <w:sz w:val="22"/>
              <w:szCs w:val="22"/>
            </w:rPr>
          </w:pPr>
          <w:hyperlink w:anchor="_Toc130203053">
            <w:r>
              <w:rPr>
                <w:webHidden/>
              </w:rPr>
              <w:fldChar w:fldCharType="begin"/>
            </w:r>
            <w:r>
              <w:rPr>
                <w:webHidden/>
              </w:rPr>
              <w:instrText xml:space="preserve">PAGEREF _Toc130203053 \h</w:instrText>
            </w:r>
            <w:r>
              <w:rPr>
                <w:webHidden/>
              </w:rPr>
              <w:fldChar w:fldCharType="separate"/>
            </w:r>
            <w:r>
              <w:rPr>
                <w:webHidden/>
                <w:rStyle w:val="Vnculodendice"/>
                <w:vanish w:val="false"/>
              </w:rPr>
              <w:t>Anexos (opcional)</w:t>
              <w:tab/>
              <w:t>14</w:t>
            </w:r>
            <w:r>
              <w:rPr>
                <w:webHidden/>
              </w:rPr>
              <w:fldChar w:fldCharType="end"/>
            </w:r>
          </w:hyperlink>
        </w:p>
        <w:p>
          <w:pPr>
            <w:pStyle w:val="TOC1"/>
            <w:rPr>
              <w:rFonts w:ascii="Cambria" w:hAnsi="Cambria" w:eastAsia="" w:cs="" w:asciiTheme="minorHAnsi" w:cstheme="minorBidi" w:eastAsiaTheme="minorEastAsia" w:hAnsiTheme="minorHAnsi"/>
              <w:b w:val="false"/>
              <w:caps w:val="false"/>
              <w:smallCaps w:val="false"/>
              <w:sz w:val="22"/>
              <w:szCs w:val="22"/>
            </w:rPr>
          </w:pPr>
          <w:hyperlink w:anchor="_Toc130203054">
            <w:r>
              <w:rPr>
                <w:webHidden/>
              </w:rPr>
              <w:fldChar w:fldCharType="begin"/>
            </w:r>
            <w:r>
              <w:rPr>
                <w:webHidden/>
              </w:rPr>
              <w:instrText xml:space="preserve">PAGEREF _Toc130203054 \h</w:instrText>
            </w:r>
            <w:r>
              <w:rPr>
                <w:webHidden/>
              </w:rPr>
              <w:fldChar w:fldCharType="separate"/>
            </w:r>
            <w:r>
              <w:rPr>
                <w:webHidden/>
                <w:rStyle w:val="Vnculodendice"/>
                <w:vanish w:val="false"/>
              </w:rPr>
              <w:t>Apêndices (opcional)</w:t>
              <w:tab/>
              <w:t>15</w:t>
            </w:r>
            <w:r>
              <w:rPr>
                <w:webHidden/>
              </w:rPr>
              <w:fldChar w:fldCharType="end"/>
            </w:r>
          </w:hyperlink>
          <w:r>
            <w:rPr>
              <w:rStyle w:val="Vnculodendice"/>
              <w:vanish w:val="false"/>
            </w:rPr>
            <w:fldChar w:fldCharType="end"/>
          </w:r>
        </w:p>
      </w:sdtContent>
    </w:sdt>
    <w:p>
      <w:pPr>
        <w:pStyle w:val="Atexto-base"/>
        <w:widowControl/>
        <w:bidi w:val="0"/>
        <w:spacing w:lineRule="auto" w:line="360" w:before="0" w:after="360"/>
        <w:jc w:val="both"/>
        <w:rPr>
          <w:rFonts w:ascii="Times New Roman" w:hAnsi="Times New Roman" w:eastAsia="Times New Roman" w:cs="Times New Roman"/>
          <w:lang w:eastAsia="pt-BR"/>
        </w:rPr>
      </w:pPr>
      <w:r>
        <w:rPr>
          <w:rFonts w:eastAsia="Times New Roman" w:cs="Times New Roman"/>
          <w:lang w:eastAsia="pt-BR"/>
        </w:rPr>
      </w:r>
    </w:p>
    <w:p>
      <w:pPr>
        <w:pStyle w:val="1ttulonivel1"/>
        <w:rPr/>
      </w:pPr>
      <w:bookmarkStart w:id="0" w:name="_Toc130203043"/>
      <w:bookmarkStart w:id="1" w:name="_Toc43731742"/>
      <w:r>
        <w:rPr/>
        <w:t>1 Introdução</w:t>
      </w:r>
      <w:bookmarkEnd w:id="0"/>
      <w:bookmarkEnd w:id="1"/>
    </w:p>
    <w:p>
      <w:pPr>
        <w:pStyle w:val="Atexto-base"/>
        <w:rPr/>
      </w:pPr>
      <w:r>
        <w:rPr/>
        <w:t xml:space="preserve">Ashton (2009), afirma que o termo </w:t>
      </w:r>
      <w:r>
        <w:rPr>
          <w:i/>
        </w:rPr>
        <w:t>Internet of Things</w:t>
      </w:r>
      <w:r>
        <w:rPr/>
        <w:t xml:space="preserve"> (IoT, Internet das Coisas) foi utilizado pela primeira vez em 1999 em um trabalho de sua autoria intitulado “I made at Procter &amp; Gamble”.</w:t>
      </w:r>
      <w:r>
        <w:rPr>
          <w:rStyle w:val="FootnoteReference"/>
        </w:rPr>
        <w:footnoteReference w:id="2"/>
      </w:r>
    </w:p>
    <w:p>
      <w:pPr>
        <w:pStyle w:val="Atexto-base"/>
        <w:rPr/>
      </w:pPr>
      <w:r>
        <w:rPr/>
        <w:t>Segundo Ideali (2021), a ideia de internet das coisas envolve a interconexão digital de objetos cotidianos à internet, um conceito inovador que está transformando o cenário digital, desafiando paradigmas antigos. É a conexão dos objetos e dispositivos, até mais do que as pessoas, à internet. Assim sendo, segundo ele, a internet das coisas é uma rede de objetos e dispositivos físicos, controlados por microcontroladores e microprocessadores capazes de coletar e transmitir dados, a distância, via internet, a rede mundial de computadores.</w:t>
      </w:r>
      <w:r>
        <w:rPr>
          <w:rStyle w:val="FootnoteReference"/>
        </w:rPr>
        <w:footnoteReference w:id="3"/>
      </w:r>
    </w:p>
    <w:p>
      <w:pPr>
        <w:pStyle w:val="Atexto-base"/>
        <w:rPr/>
      </w:pPr>
      <w:r>
        <w:rPr/>
        <w:t>À medida que a Internet das Coisas se torna rapidamente uma realidade, ela se torna cada vez mais fascinante para desenvolvedores e potenciais usuários. Em termos simples, a IoT pode ser vista como uma avançada rede de objetos que vai além de computadores convencionais, celulares e máquinas, englobando desde televisores e relógios até eletrodomésticos como micro-ondas, geladeiras, máquinas de lavar, sistemas de climatização, veículos, piscinas e dispositivos médicos implantáveis. Em essência, qualquer coisa que contribua para uma vida mais inteligente e conveniente ao ser controlada remotamente (IDEALI, 2021).</w:t>
      </w:r>
      <w:r>
        <w:rPr>
          <w:rStyle w:val="FootnoteReference"/>
        </w:rPr>
        <w:footnoteReference w:id="4"/>
      </w:r>
    </w:p>
    <w:p>
      <w:pPr>
        <w:pStyle w:val="Atexto-base"/>
        <w:rPr/>
      </w:pPr>
      <w:r>
        <w:rPr/>
        <w:t>Segundo Ideali (2021), a Internet das Coisas representa uma excelente integração de diversas tecnologias para aprimorar a qualidade de vida. Essa abordagem envolve conectar objetos à internet ou à rede, delegando a eles certos controles para simplificar nosso cotidiano. Até recentemente, a coleta de informações ocorria de maneira isolada, sendo posteriormente inserida em sistemas computadorizados para análise e interpretação. Contudo, com a ascensão da IoT, os objetos geradores de dados passam a se manifestar, potencialmente revelando informações mais abrangentes do que aquelas obtidas por métodos tradicionais de mineração de dados.</w:t>
      </w:r>
      <w:r>
        <w:rPr>
          <w:rStyle w:val="FootnoteReference"/>
        </w:rPr>
        <w:footnoteReference w:id="5"/>
      </w:r>
    </w:p>
    <w:p>
      <w:pPr>
        <w:pStyle w:val="Atexto-base"/>
        <w:rPr/>
      </w:pPr>
      <w:r>
        <w:rPr/>
        <w:t>A etapa crítica na adoção da IoT ocorre quando essa tecnologia é apresentada aos usuários finais de maneira acessível e prática, permitindo que eles utilizem o produto para o fim desejado. Para muitas pessoas, a eletricidade é percebida não como um elemento básico, mas sim como um meio ou facilitador para atividades como ligar a televisão, iluminar a sala ou reproduzir música. A transformação da eletricidade em aplicações significativas é crucial ao desenvolver produtos IoT. Embora a integração de conectividade RF ou Bluetooth seja tecnicamente viável, isso não garante automaticamente que o produto seja verdadeiramente habilitado para IoT, já que a essência está no significado e utilidade do aplicativo associado ao produto. Simplificar a experiência para os usuários e conferir sentido ao produto é desafiador, mas essencial para impulsionar o sucesso e a ampliação produtiva da IoT, sendo os usuários os principais impulsionadores desse avanço. (IDEALI, 2021).</w:t>
      </w:r>
      <w:r>
        <w:rPr>
          <w:rStyle w:val="FootnoteReference"/>
        </w:rPr>
        <w:footnoteReference w:id="6"/>
      </w:r>
    </w:p>
    <w:p>
      <w:pPr>
        <w:pStyle w:val="Atexto-base"/>
        <w:rPr/>
      </w:pPr>
      <w:r>
        <w:rPr/>
        <w:t xml:space="preserve">Conforme descrito por Ideali (2021), um exemplo clássico de sistema seria uma lâmpada aparentemente comum equipada com uma câmera interna (CAM). Internamente, essa lâmpada inclui uma fonte de energia, a câmera, um microcontrolador com interface </w:t>
      </w:r>
      <w:r>
        <w:rPr>
          <w:i/>
        </w:rPr>
        <w:t>Wi-Fi</w:t>
      </w:r>
      <w:r>
        <w:rPr/>
        <w:t xml:space="preserve"> ou </w:t>
      </w:r>
      <w:r>
        <w:rPr>
          <w:i/>
        </w:rPr>
        <w:t>TCP-IP</w:t>
      </w:r>
      <w:r>
        <w:rPr/>
        <w:t xml:space="preserve"> via cabo, e um firmware dentro desse microcontrolador que confere inteligência à câmera para monitorar o ambiente e transmitir as informações para um celular.</w:t>
      </w:r>
    </w:p>
    <w:p>
      <w:pPr>
        <w:pStyle w:val="Atexto-base"/>
        <w:rPr/>
      </w:pPr>
      <w:r>
        <w:rPr/>
        <w:t xml:space="preserve">Outro exemplo mencionado por Ideali (2021) ilustra uma máquina de lavar roupa </w:t>
      </w:r>
      <w:del w:id="0" w:author="Hugo Borges de Carvalho" w:date="2023-11-17T00:03:06Z">
        <w:r>
          <w:rPr/>
          <w:delText>"inteligente"</w:delText>
        </w:r>
      </w:del>
      <w:ins w:id="1" w:author="Hugo Borges de Carvalho" w:date="2023-11-17T00:03:06Z">
        <w:r>
          <w:rPr>
            <w:rFonts w:eastAsia="Times New Roman" w:cs="Times New Roman"/>
            <w:lang w:eastAsia="pt-BR"/>
          </w:rPr>
          <w:t>“inteligente”</w:t>
        </w:r>
      </w:ins>
      <w:r>
        <w:rPr/>
        <w:t xml:space="preserve">. Nesse cenário, é possível controlar o aparelho remotamente por meio de um celular, utilizando um canal de internet. Além disso, essa máquina de lavar pode receber roupas com chips que informam o tipo de roupa a ser lavada, indicando como a máquina deve ser preparada. Em uma situação em que uma camisa branca e uma calça jeans escura são colocadas juntas, a máquina questionaria: </w:t>
      </w:r>
      <w:del w:id="2" w:author="Hugo Borges de Carvalho" w:date="2023-11-17T00:03:13Z">
        <w:r>
          <w:rPr/>
          <w:delText>"Você tem certeza que deseja lavar essa camisa junto com a calça?"</w:delText>
        </w:r>
      </w:del>
      <w:ins w:id="3" w:author="Hugo Borges de Carvalho" w:date="2023-11-17T00:03:13Z">
        <w:r>
          <w:rPr>
            <w:rFonts w:eastAsia="Times New Roman" w:cs="Times New Roman"/>
            <w:lang w:eastAsia="pt-BR"/>
          </w:rPr>
          <w:t>“Você tem certeza que deseja lavar essa camisa junto com a calça?”</w:t>
        </w:r>
      </w:ins>
      <w:r>
        <w:rPr/>
        <w:t>.</w:t>
      </w:r>
      <w:r>
        <w:rPr>
          <w:rStyle w:val="FootnoteReference"/>
        </w:rPr>
        <w:footnoteReference w:id="7"/>
      </w:r>
    </w:p>
    <w:p>
      <w:pPr>
        <w:pStyle w:val="Atexto-base"/>
        <w:rPr/>
      </w:pPr>
      <w:r>
        <w:rPr/>
        <w:t xml:space="preserve">Um sistema que utiliza diversos sensores em sua entrada, com saídas correspondentes, forma uma estrutura contínua que opera incessantemente para adquirir dados externos e encaminhá-los a um </w:t>
      </w:r>
      <w:del w:id="4" w:author="Hugo Borges de Carvalho" w:date="2023-11-17T00:04:17Z">
        <w:r>
          <w:rPr/>
          <w:delText>host</w:delText>
        </w:r>
      </w:del>
      <w:ins w:id="5" w:author="Hugo Borges de Carvalho" w:date="2023-11-17T00:04:17Z">
        <w:r>
          <w:rPr/>
          <w:t>hospedeiro</w:t>
        </w:r>
      </w:ins>
      <w:r>
        <w:rPr/>
        <w:t xml:space="preserve"> controlador. O controle é executado por um microcontrolador por meio de um programa armazenado, denominado </w:t>
      </w:r>
      <w:r>
        <w:rPr>
          <w:rFonts w:eastAsia="Times New Roman" w:cs="Times New Roman"/>
          <w:i/>
          <w:iCs/>
          <w:lang w:eastAsia="pt-BR"/>
          <w:rPrChange w:id="0" w:author="Hugo Borges de Carvalho" w:date="2023-11-17T00:04:25Z"/>
        </w:rPr>
        <w:t>firmware</w:t>
      </w:r>
      <w:r>
        <w:rPr/>
        <w:t>, que recebe as variáveis manipuladas pelos sensores. Posteriormente, efetua a transmissão dos dados pela rede, enfatizando a importância da conectividade, que é o foco central deste projeto (IDEALI, 2021).</w:t>
      </w:r>
      <w:r>
        <w:rPr>
          <w:rStyle w:val="FootnoteReference"/>
        </w:rPr>
        <w:footnoteReference w:id="8"/>
      </w:r>
    </w:p>
    <w:p>
      <w:pPr>
        <w:pStyle w:val="Atexto-base"/>
        <w:rPr/>
      </w:pPr>
      <w:r>
        <w:rPr/>
        <w:t>O presente projeto tem como comunidade participante, moradores da cidade de Santa Isabel – SP e do bairro Capuava de Santo André – SP, onde moram alguns integrantes do grupo, que estão envolvidos no cultivo de hortas em seus quintais e até mesmo e outras áreas de suas residências, com a intenção de aprimorar suas técnicas de cultivo para produzir alimentos de maneira sustentável. A prática de cultivar hortas caseiras é comum entre os moradores, seja em quintais, varandas ou pequenos espaços disponíveis. Esses moradores anseiam por alternativas que possibilitem mais praticidade no processo de irrigação de suas hortas, até então realizado de maneira manual e precária, economizando – lhes tempo, cada vez mais escasso, evitando o desperdício de recursos e permitindo a produção de produtos frescos de maior qualidade. Como a cidade possui um clima subtropical e serão consideradas as condições climáticas da região ao desenvolver o sistema de irrigação, garantindo sua eficácia durante todo o ano.</w:t>
      </w:r>
    </w:p>
    <w:p>
      <w:pPr>
        <w:pStyle w:val="Atexto-base"/>
        <w:rPr/>
      </w:pPr>
      <w:r>
        <w:rPr/>
        <w:t>O desenvolvimento de sistemas de irrigação inteligentes e automatizados representa um avanço significativo na agricultura e na gestão dos recursos hídricos. De acordo com Macedo et al. (2010)</w:t>
      </w:r>
      <w:r>
        <w:rPr>
          <w:rStyle w:val="FootnoteReference"/>
        </w:rPr>
        <w:footnoteReference w:id="9"/>
      </w:r>
      <w:r>
        <w:rPr/>
        <w:t xml:space="preserve">, o aperfeiçoamento da estratégia de controle do sistema de irrigação pode resultar em economia de água e conservação de energia. </w:t>
      </w:r>
    </w:p>
    <w:p>
      <w:pPr>
        <w:pStyle w:val="Atexto-base"/>
        <w:rPr/>
      </w:pPr>
      <w:r>
        <w:rPr/>
        <w:t>Segundo Reis (2015), há uma profunda repercussão sobre as diferentes tecnologias de sistemas de automação para irrigação, pois possibilita irrigações sem a necessidade de acompanhamento, além de resultar em melhorias na qualidade do processo de cultivo.</w:t>
      </w:r>
      <w:r>
        <w:rPr>
          <w:rStyle w:val="FootnoteReference"/>
        </w:rPr>
        <w:footnoteReference w:id="10"/>
      </w:r>
      <w:r>
        <w:rPr/>
        <w:t xml:space="preserve"> </w:t>
      </w:r>
    </w:p>
    <w:p>
      <w:pPr>
        <w:pStyle w:val="Atexto-base"/>
        <w:rPr/>
      </w:pPr>
      <w:r>
        <w:rPr/>
        <w:t>De acordo com Vaello (1995), Sistemas de irrigação podem ser utilizados em casas para regar hortaliças, plantas ornamentais e jardins, reduzindo a dependência de ações manuais.</w:t>
      </w:r>
      <w:r>
        <w:rPr>
          <w:rStyle w:val="FootnoteReference"/>
        </w:rPr>
        <w:footnoteReference w:id="11"/>
      </w:r>
    </w:p>
    <w:p>
      <w:pPr>
        <w:pStyle w:val="Atexto-base"/>
        <w:rPr/>
      </w:pPr>
      <w:r>
        <w:rPr/>
        <w:t>Assim sendo, agricultura em pequena escala, especificamente o cultivo de hortas em residências pode se beneficiar enormemente dessas inovações. O objetivo é minimizar a intervenção humana no processo de irrigação, possibilitando que ele seja mais eficiente e econômico. Essa escolha de tema é motivada pela crescente necessidade de otimizar o uso da água, tendo em vista que muitas regiões sofrem com a escassez de recursos hídricos.</w:t>
      </w:r>
    </w:p>
    <w:p>
      <w:pPr>
        <w:pStyle w:val="Atexto-base"/>
        <w:rPr/>
      </w:pPr>
      <w:r>
        <w:rPr/>
        <w:t>Informações são compartilhadas durante todo o tempo por meio da internet. Esse compartilhamento de informação pode resultar em melhorias para a qualidade de vida da população (otimizando o transporte público, por exemplo) e gera o conceito de Internet das Coisas (IoT) cuja ideia é interligar objetos físicos do cotidiano das pessoas (ZAMBARDA, 2017).</w:t>
      </w:r>
      <w:r>
        <w:rPr>
          <w:rStyle w:val="FootnoteReference"/>
        </w:rPr>
        <w:footnoteReference w:id="12"/>
      </w:r>
    </w:p>
    <w:p>
      <w:pPr>
        <w:pStyle w:val="Atexto-base"/>
        <w:rPr/>
      </w:pPr>
      <w:r>
        <w:rPr/>
        <w:t>Segundo Zambarda (2017), a Internet das Coisas tem como objetivo fazer com que o mundo digital e o físico se tornem um só fazendo com que tênis, roupas, maçanetas e outros dispositivos se comuniquem. O termo surgiu em 1999, criado por Kevin Ashton (2009).</w:t>
      </w:r>
      <w:r>
        <w:rPr>
          <w:rStyle w:val="FootnoteReference"/>
        </w:rPr>
        <w:footnoteReference w:id="13"/>
      </w:r>
    </w:p>
    <w:p>
      <w:pPr>
        <w:pStyle w:val="Atexto-base"/>
        <w:rPr/>
      </w:pPr>
      <w:r>
        <w:rPr/>
        <w:t xml:space="preserve">No contexto de conectividade global, a troca contínua de informações pela internet desempenha um papel crucial. A IoT, onde objetos físicos do cotidiano se comunicam e interagem em tempo real, é fundamental para alcançar esse objetivo. Ao integrar dispositivos como sensores de umidade do solo, sensores de temperatura e conectividade sem fio, é possível monitorar e controlar o sistema de irrigação remotamente. </w:t>
      </w:r>
    </w:p>
    <w:p>
      <w:pPr>
        <w:pStyle w:val="Atexto-base"/>
        <w:rPr/>
      </w:pPr>
      <w:r>
        <w:rPr/>
        <w:t xml:space="preserve">O avanço da tecnologia tem facilitado a criação de aplicações de IoT para situações cotidianas. A aplicação da tecnologia </w:t>
      </w:r>
      <w:r>
        <w:rPr>
          <w:i/>
          <w:rPrChange w:id="0" w:author="Hugo Borges de Carvalho" w:date="2023-11-16T20:54:00Z"/>
        </w:rPr>
        <w:t>wireless</w:t>
      </w:r>
      <w:r>
        <w:rPr/>
        <w:t xml:space="preserve"> na irrigação também ganhou espaço nos últimos anos, permitindo essa a possibilidade de se basear em exemplos notáveis, como “</w:t>
      </w:r>
      <w:r>
        <w:rPr>
          <w:i/>
          <w:rPrChange w:id="0" w:author="Hugo Borges de Carvalho" w:date="2023-11-16T20:54:00Z"/>
        </w:rPr>
        <w:t>Automation of Irrigation System based on Wi-Fi Tecnology and IoT</w:t>
      </w:r>
      <w:r>
        <w:rPr/>
        <w:t>” (KUMAR; RAVI, 2016)</w:t>
      </w:r>
      <w:r>
        <w:rPr>
          <w:rStyle w:val="FootnoteReference"/>
        </w:rPr>
        <w:footnoteReference w:id="14"/>
      </w:r>
      <w:r>
        <w:rPr/>
        <w:t>, “</w:t>
      </w:r>
      <w:r>
        <w:rPr>
          <w:i/>
          <w:rPrChange w:id="0" w:author="Hugo Borges de Carvalho" w:date="2023-11-16T20:54:00Z"/>
        </w:rPr>
        <w:t>Implementation of IoT in Smart Irrigation System Using Arduino Processor</w:t>
      </w:r>
      <w:r>
        <w:rPr/>
        <w:t>” (VASANTHAN et al., 2017)</w:t>
      </w:r>
      <w:r>
        <w:rPr>
          <w:rStyle w:val="FootnoteReference"/>
        </w:rPr>
        <w:footnoteReference w:id="15"/>
      </w:r>
      <w:r>
        <w:rPr/>
        <w:t xml:space="preserve"> e “</w:t>
      </w:r>
      <w:r>
        <w:rPr>
          <w:i/>
          <w:rPrChange w:id="0" w:author="Hugo Borges de Carvalho" w:date="2023-11-16T20:54:00Z"/>
        </w:rPr>
        <w:t>Arduino – based smart irrigation using water flow sensor, soil moisture sensor, temperature sensor and ESP8266 WiFi module</w:t>
      </w:r>
      <w:r>
        <w:rPr/>
        <w:t>” (SINGH; SAIKIA, 2016).</w:t>
      </w:r>
      <w:r>
        <w:rPr>
          <w:rStyle w:val="FootnoteReference"/>
        </w:rPr>
        <w:footnoteReference w:id="16"/>
      </w:r>
      <w:r>
        <w:rPr/>
        <w:t xml:space="preserve"> Esses projetos demonstram sistemas de irrigação automatizados que fornecem informações sobre a umidade do solo e a temperatura ambiente por meio de uma interface web, além de permitir o controle das bombas de irrigação diretamente através de uma página na internet.</w:t>
      </w:r>
    </w:p>
    <w:p>
      <w:pPr>
        <w:pStyle w:val="Atexto-base"/>
        <w:rPr/>
      </w:pPr>
      <w:r>
        <w:rPr/>
        <w:t xml:space="preserve">A aplicação IoT em sistemas de irrigação automatizados oferece inúmeros benefícios, incluindo a flexibilidade de configuração a partir de diversos dispositivos, a capacidade de operação remota e a redução de custos, eliminando a necessidade de </w:t>
      </w:r>
      <w:r>
        <w:rPr>
          <w:i/>
          <w:rPrChange w:id="0" w:author="Hugo Borges de Carvalho" w:date="2023-11-16T20:55:00Z"/>
        </w:rPr>
        <w:t>displays</w:t>
      </w:r>
      <w:r>
        <w:rPr/>
        <w:t xml:space="preserve"> dedicados. As informações podem ser acessadas facilmente em </w:t>
      </w:r>
      <w:r>
        <w:rPr>
          <w:i/>
          <w:rPrChange w:id="0" w:author="Hugo Borges de Carvalho" w:date="2023-11-16T20:55:00Z"/>
        </w:rPr>
        <w:t>smartphones</w:t>
      </w:r>
      <w:r>
        <w:rPr/>
        <w:t xml:space="preserve"> e computadores pessoais, tornando a gestão da irrigação mais acessível e eficiente.</w:t>
      </w:r>
    </w:p>
    <w:p>
      <w:pPr>
        <w:pStyle w:val="Atexto-base"/>
        <w:rPr/>
      </w:pPr>
      <w:r>
        <w:rPr/>
        <w:t>Portanto, este trabalho busca desenvolver um sistema de irrigação inteligente e automatizado para hortas caseiras, buscando explorar as potencialidades da IoT para aprimorar a gestão da água na agricultura de pequena escala, contribuindo para a sustentabilidade e a eficiência das práticas de cultivo em hortas caseiras na cidade de Santa Isabel – SP</w:t>
      </w:r>
      <w:ins w:id="13" w:author="Hugo Borges de Carvalho" w:date="2023-11-16T20:55:00Z">
        <w:r>
          <w:rPr/>
          <w:t xml:space="preserve"> e de Santo André – SP</w:t>
        </w:r>
      </w:ins>
      <w:r>
        <w:rPr/>
        <w:t>. O sistema combina monitoramento preciso, tomada de decisões inteligentes e automação para garantir que as plantas recebam a quantidade certa de água, promovendo um crescimento saudável, economizando recursos e proporcionando uma experiência de cultivo eficiente.</w:t>
      </w:r>
      <w:bookmarkStart w:id="2" w:name="_heading=h.gjdgxs"/>
      <w:bookmarkEnd w:id="2"/>
    </w:p>
    <w:p>
      <w:pPr>
        <w:pStyle w:val="Atexto-base"/>
        <w:rPr/>
      </w:pPr>
      <w:r>
        <w:rPr/>
        <w:t>Os conhecimentos adquiridos em disciplinas como Protocolos de comunicação IoT, Sistemas embarcados, Plataforma de Ingestão e Análise de Dados, Processamento Digital de Sinais, Banco de Dados, Estruturas de Dados, Circuitos Digitais, Controle e Automação, Programação Orientadas a Objetos, Desenvolvimento para Dispositivos Móveis, Desenvolvimento Web, dentre outras, foram de grande utilidade para o desenvolvimento desse projeto.</w:t>
      </w:r>
    </w:p>
    <w:p>
      <w:pPr>
        <w:pStyle w:val="1ttulonivel1"/>
        <w:rPr/>
      </w:pPr>
      <w:bookmarkStart w:id="3" w:name="_Toc130203044"/>
      <w:bookmarkStart w:id="4" w:name="_Toc43731743"/>
      <w:r>
        <w:rPr/>
        <w:t>2 Desenvolvimento</w:t>
      </w:r>
      <w:bookmarkEnd w:id="3"/>
      <w:bookmarkEnd w:id="4"/>
    </w:p>
    <w:p>
      <w:pPr>
        <w:pStyle w:val="Atexto-base"/>
        <w:rPr/>
      </w:pPr>
      <w:r>
        <w:rPr/>
      </w:r>
    </w:p>
    <w:p>
      <w:pPr>
        <w:pStyle w:val="2ttulonivel2"/>
        <w:rPr/>
      </w:pPr>
      <w:bookmarkStart w:id="5" w:name="_Toc43731744"/>
      <w:bookmarkStart w:id="6" w:name="_Toc130203045"/>
      <w:r>
        <w:rPr/>
        <w:t>2.1 Objetivos</w:t>
      </w:r>
      <w:bookmarkEnd w:id="5"/>
      <w:bookmarkEnd w:id="6"/>
    </w:p>
    <w:p>
      <w:pPr>
        <w:pStyle w:val="Atexto-base"/>
        <w:rPr/>
      </w:pPr>
      <w:r>
        <w:rPr/>
        <w:t>2.1.1 Objetivo geral</w:t>
      </w:r>
    </w:p>
    <w:p>
      <w:pPr>
        <w:pStyle w:val="Atexto-base"/>
        <w:rPr/>
      </w:pPr>
      <w:r>
        <w:rPr/>
        <w:t>O objetivo geral desse projeto é desenvolver um sistema de irrigação inteligente e automatizado que utilize tecnologia IoT com captura, análise e processamento de dados, para melhorar a eficiência de irrigação em hortas caseiras, proporcionando economia de tempo, garantindo o crescimento saudável das plantas e contribuindo para a conservação de recursos hídricos.</w:t>
      </w:r>
    </w:p>
    <w:p>
      <w:pPr>
        <w:pStyle w:val="Atexto-base"/>
        <w:rPr/>
      </w:pPr>
      <w:r>
        <w:rPr/>
        <w:t xml:space="preserve">2.1.2 Objetivos específicos </w:t>
      </w:r>
    </w:p>
    <w:p>
      <w:pPr>
        <w:pStyle w:val="Atexto-base"/>
        <w:numPr>
          <w:ilvl w:val="0"/>
          <w:numId w:val="2"/>
        </w:numPr>
        <w:rPr/>
      </w:pPr>
      <w:r>
        <w:rPr/>
        <w:t>Projetar o hardware necessário para o sistema de irrigação IoT, incluindo sensores de umidade do solo, atuadores e módulo de comunicação;</w:t>
      </w:r>
    </w:p>
    <w:p>
      <w:pPr>
        <w:pStyle w:val="Atexto-base"/>
        <w:numPr>
          <w:ilvl w:val="0"/>
          <w:numId w:val="2"/>
        </w:numPr>
        <w:rPr/>
      </w:pPr>
      <w:r>
        <w:rPr/>
        <w:t xml:space="preserve">Desenvolver um aplicativo móvel </w:t>
      </w:r>
      <w:ins w:id="14" w:author="Hugo Borges de Carvalho" w:date="2023-11-16T20:56:00Z">
        <w:r>
          <w:rPr/>
          <w:t>e/</w:t>
        </w:r>
      </w:ins>
      <w:r>
        <w:rPr/>
        <w:t>ou interface web para permitir que os usuários controlem e monitorem o sistema remotamente;</w:t>
      </w:r>
    </w:p>
    <w:p>
      <w:pPr>
        <w:pStyle w:val="Atexto-base"/>
        <w:numPr>
          <w:ilvl w:val="0"/>
          <w:numId w:val="2"/>
        </w:numPr>
        <w:rPr/>
      </w:pPr>
      <w:r>
        <w:rPr/>
        <w:t>Realizar testes de campo para avaliar a eficácia do sistema de irrigação quanto ao ganho de tempo, melhor aproveitamento de recursos e em termos de economia de água e crescimento das plantas;</w:t>
      </w:r>
    </w:p>
    <w:p>
      <w:pPr>
        <w:pStyle w:val="Atexto-base"/>
        <w:numPr>
          <w:ilvl w:val="0"/>
          <w:numId w:val="2"/>
        </w:numPr>
        <w:rPr/>
      </w:pPr>
      <w:r>
        <w:rPr/>
        <w:t>Analisar os dados coletados para otimizar o desempenho do sistema e fazer ajustes conforme necessário;</w:t>
      </w:r>
    </w:p>
    <w:p>
      <w:pPr>
        <w:pStyle w:val="Atexto-base"/>
        <w:numPr>
          <w:ilvl w:val="0"/>
          <w:numId w:val="2"/>
        </w:numPr>
        <w:rPr/>
      </w:pPr>
      <w:r>
        <w:rPr/>
        <w:t>Realizar a montagem e implementação do sistema do sistema de irrigação na horta caseira, além de oferecer diretrizes e recomendações para o seu funcionamento.</w:t>
      </w:r>
    </w:p>
    <w:p>
      <w:pPr>
        <w:pStyle w:val="Atexto-base"/>
        <w:ind w:left="360"/>
        <w:rPr/>
      </w:pPr>
      <w:r>
        <w:rPr/>
      </w:r>
    </w:p>
    <w:p>
      <w:pPr>
        <w:pStyle w:val="Atexto-base"/>
        <w:rPr>
          <w:b/>
          <w:bCs/>
        </w:rPr>
      </w:pPr>
      <w:r>
        <w:rPr>
          <w:b/>
          <w:bCs/>
        </w:rPr>
      </w:r>
    </w:p>
    <w:p>
      <w:pPr>
        <w:pStyle w:val="2ttulonivel2"/>
        <w:rPr/>
      </w:pPr>
      <w:bookmarkStart w:id="7" w:name="_Toc43731745"/>
      <w:bookmarkStart w:id="8" w:name="_Toc130203046"/>
      <w:r>
        <w:rPr/>
        <w:t>2.2 Justificativa e delimitação do problema</w:t>
      </w:r>
      <w:bookmarkEnd w:id="8"/>
      <w:r>
        <w:rPr/>
        <w:t xml:space="preserve"> </w:t>
      </w:r>
      <w:bookmarkEnd w:id="7"/>
    </w:p>
    <w:p>
      <w:pPr>
        <w:pStyle w:val="Atexto-base"/>
        <w:rPr/>
      </w:pPr>
      <w:r>
        <w:rPr/>
        <w:t xml:space="preserve">2.2.1 Delimitação do problema </w:t>
      </w:r>
    </w:p>
    <w:p>
      <w:pPr>
        <w:pStyle w:val="Atexto-base"/>
        <w:rPr>
          <w:ins w:id="24" w:author="Hugo Borges de Carvalho" w:date="2023-11-16T20:58:00Z"/>
        </w:rPr>
      </w:pPr>
      <w:r>
        <w:rPr/>
        <w:t>Como o desenvolvimento de um sistema de irrigação inteligente e automatizado baseado em IoT pode otimizar a irrigação em hortas caseiras, permitindo uma melhor economia de tempo e recursos e garantindo a eficiência híbrida e o crescimento saudável das plantas</w:t>
      </w:r>
      <w:ins w:id="15" w:author="Hugo Borges de Carvalho" w:date="2023-11-16T20:57:00Z">
        <w:r>
          <w:rPr/>
          <w:t xml:space="preserve">. A automatização da tarefa de irrigação permite </w:t>
        </w:r>
      </w:ins>
      <w:ins w:id="16" w:author="Hugo Borges de Carvalho" w:date="2023-11-16T21:00:00Z">
        <w:r>
          <w:rPr/>
          <w:t xml:space="preserve">que </w:t>
        </w:r>
      </w:ins>
      <w:ins w:id="17" w:author="Hugo Borges de Carvalho" w:date="2023-11-16T20:58:00Z">
        <w:r>
          <w:rPr/>
          <w:t xml:space="preserve">os usuários tomem conta de hortas maiores, ou </w:t>
        </w:r>
      </w:ins>
      <w:del w:id="18" w:author="Hugo Borges de Carvalho" w:date="2023-11-16T20:57:00Z">
        <w:r>
          <w:rPr/>
          <w:delText>?</w:delText>
        </w:r>
      </w:del>
      <w:ins w:id="19" w:author="Hugo Borges de Carvalho" w:date="2023-11-16T20:58:00Z">
        <w:r>
          <w:rPr/>
          <w:t>de</w:t>
        </w:r>
      </w:ins>
      <w:ins w:id="20" w:author="Hugo Borges de Carvalho" w:date="2023-11-16T21:00:00Z">
        <w:r>
          <w:rPr/>
          <w:t xml:space="preserve"> deixem</w:t>
        </w:r>
      </w:ins>
      <w:ins w:id="21" w:author="Hugo Borges de Carvalho" w:date="2023-11-16T20:58:00Z">
        <w:r>
          <w:rPr/>
          <w:t xml:space="preserve"> suas plantas sozinhas</w:t>
        </w:r>
      </w:ins>
      <w:ins w:id="22" w:author="Hugo Borges de Carvalho" w:date="2023-11-16T21:00:00Z">
        <w:r>
          <w:rPr/>
          <w:t xml:space="preserve"> por alguns dias</w:t>
        </w:r>
      </w:ins>
      <w:ins w:id="23" w:author="Hugo Borges de Carvalho" w:date="2023-11-16T20:58:00Z">
        <w:r>
          <w:rPr/>
          <w:t>, quando precisarem viajar ou ficar algum tempo longe.</w:t>
        </w:r>
      </w:ins>
    </w:p>
    <w:p>
      <w:pPr>
        <w:pStyle w:val="Atexto-base"/>
        <w:rPr/>
      </w:pPr>
      <w:ins w:id="25" w:author="Hugo Borges de Carvalho" w:date="2023-11-16T20:58:00Z">
        <w:r>
          <w:rPr/>
          <w:t xml:space="preserve">O controle histórico, e as informações dos sensores, </w:t>
        </w:r>
      </w:ins>
      <w:ins w:id="26" w:author="Hugo Borges de Carvalho" w:date="2023-11-16T21:00:00Z">
        <w:r>
          <w:rPr/>
          <w:t>permitem que usuário identificar qual é a melhor estratégia para irrigação da planta.</w:t>
        </w:r>
      </w:ins>
    </w:p>
    <w:p>
      <w:pPr>
        <w:pStyle w:val="Atexto-base"/>
        <w:rPr/>
      </w:pPr>
      <w:r>
        <w:rPr/>
        <w:t xml:space="preserve">2.2.2 Justificativa </w:t>
      </w:r>
    </w:p>
    <w:p>
      <w:pPr>
        <w:pStyle w:val="Atexto-base"/>
        <w:rPr/>
      </w:pPr>
      <w:r>
        <w:rPr/>
        <w:t>Especificamente o projeto procura atender as necessidades de moradores na cidade de Santa Isabel – SP</w:t>
      </w:r>
      <w:ins w:id="27" w:author="Hugo Borges de Carvalho" w:date="2023-11-16T21:00:00Z">
        <w:r>
          <w:rPr/>
          <w:t xml:space="preserve"> e Santo André – SP</w:t>
        </w:r>
      </w:ins>
      <w:r>
        <w:rPr/>
        <w:t>, que praticam o cultivo de hortas em suas residências</w:t>
      </w:r>
      <w:ins w:id="28" w:author="Hugo Borges de Carvalho" w:date="2023-11-16T21:01:00Z">
        <w:r>
          <w:rPr/>
          <w:t>, e de hortas orgânicas e comunitárias</w:t>
        </w:r>
      </w:ins>
      <w:r>
        <w:rPr/>
        <w:t>.</w:t>
      </w:r>
    </w:p>
    <w:p>
      <w:pPr>
        <w:pStyle w:val="Atexto-base"/>
        <w:rPr/>
      </w:pPr>
      <w:r>
        <w:rPr/>
        <w:t>O cultivo de hortas caseiras tem desempenhado um papel fundamental tanto na promoção da segurança alimentar, fornecendo alimentos frescos e saudáveis, quanto na geração de renda para muitas famílias. No entanto, o processo de irrigação dessas hortas é realizado de maneira precária e manual, o que tem ocasionado um grande desperdício de tempo e recursos, gerado problemas de eficiência híbrida e afetado na qualidade do cultivo. Portanto a justificativa para este projeto se baseia em várias razões significativas como:</w:t>
      </w:r>
    </w:p>
    <w:p>
      <w:pPr>
        <w:pStyle w:val="Atexto-base"/>
        <w:rPr/>
      </w:pPr>
      <w:r>
        <w:rPr/>
        <w:t>A conservação de recursos hídricos</w:t>
      </w:r>
      <w:ins w:id="29" w:author="Hugo Borges de Carvalho" w:date="2023-11-16T21:02:00Z">
        <w:r>
          <w:rPr/>
          <w:t>:</w:t>
        </w:r>
      </w:ins>
      <w:del w:id="30" w:author="Hugo Borges de Carvalho" w:date="2023-11-16T21:02:00Z">
        <w:r>
          <w:rPr/>
          <w:delText>.</w:delText>
        </w:r>
      </w:del>
      <w:r>
        <w:rPr/>
        <w:t xml:space="preserve"> A gestão inadequada da água na irrigação manual pode levar ao desperdício de um recurso natural escasso. Um sistema de irrigação baseado em IoT tem o potencial de otimizar o uso da água, fornecendo – a apenas quando necessário, contribuindo para a conservação dos recursos hídricos.</w:t>
      </w:r>
    </w:p>
    <w:p>
      <w:pPr>
        <w:pStyle w:val="Atexto-base"/>
        <w:rPr/>
      </w:pPr>
      <w:r>
        <w:rPr/>
        <w:t>O crescimento saudável das plantações</w:t>
      </w:r>
      <w:del w:id="31" w:author="Hugo Borges de Carvalho" w:date="2023-11-16T21:02:00Z">
        <w:r>
          <w:rPr/>
          <w:delText>.</w:delText>
        </w:r>
      </w:del>
      <w:ins w:id="32" w:author="Hugo Borges de Carvalho" w:date="2023-11-16T21:02:00Z">
        <w:r>
          <w:rPr/>
          <w:t>:</w:t>
        </w:r>
      </w:ins>
      <w:r>
        <w:rPr/>
        <w:t xml:space="preserve"> A irrigação excessiva ou insuficiente pode prejudicar o crescimento e a qualidades dos produtos cultivados. A implementação de um sistema inteligente pode garantir que as plantações recebam a quantidade certa de água no momento adequado, promovendo um crescimento saudável e a produção de alimentos de alta qualidade.</w:t>
      </w:r>
    </w:p>
    <w:p>
      <w:pPr>
        <w:pStyle w:val="Atexto-base"/>
        <w:rPr/>
      </w:pPr>
      <w:r>
        <w:rPr/>
        <w:t>Sustentabilidade</w:t>
      </w:r>
      <w:ins w:id="33" w:author="Hugo Borges de Carvalho" w:date="2023-11-16T21:02:00Z">
        <w:r>
          <w:rPr/>
          <w:t>:</w:t>
        </w:r>
      </w:ins>
      <w:del w:id="34" w:author="Hugo Borges de Carvalho" w:date="2023-11-16T21:02:00Z">
        <w:r>
          <w:rPr/>
          <w:delText>.</w:delText>
        </w:r>
      </w:del>
      <w:r>
        <w:rPr/>
        <w:t xml:space="preserve"> Com a crescente preocupação com a sustentabilidade e o meio ambiente, é fundamental adotar práticas agrícolas que minimizem os prejuízos ao meio ambiente. A automação da irrigação pode reduzir significativamente o uso de água e, por consequência, diminuir impacto ambiental da agricultura doméstica.</w:t>
      </w:r>
    </w:p>
    <w:p>
      <w:pPr>
        <w:pStyle w:val="Atexto-base"/>
        <w:rPr/>
      </w:pPr>
      <w:r>
        <w:rPr/>
        <w:t>Facilidade de uso</w:t>
      </w:r>
      <w:ins w:id="35" w:author="Hugo Borges de Carvalho" w:date="2023-11-16T21:02:00Z">
        <w:r>
          <w:rPr/>
          <w:t>:</w:t>
        </w:r>
      </w:ins>
      <w:del w:id="36" w:author="Hugo Borges de Carvalho" w:date="2023-11-16T21:02:00Z">
        <w:r>
          <w:rPr/>
          <w:delText>.</w:delText>
        </w:r>
      </w:del>
      <w:r>
        <w:rPr/>
        <w:t xml:space="preserve"> Para muitos agricultores amadores, a irrigação manual pode ser trabalhosa e suscetível a erros. Um sistema automatizado baseado em IoT oferece facilidade de uso e praticidade, facilitando a vida até mesmo daqueles com conhecimento limitado em agricultura.</w:t>
      </w:r>
    </w:p>
    <w:p>
      <w:pPr>
        <w:pStyle w:val="Atexto-base"/>
        <w:rPr/>
      </w:pPr>
      <w:r>
        <w:rPr/>
        <w:t>Tecnologia em ascensão</w:t>
      </w:r>
      <w:del w:id="37" w:author="Hugo Borges de Carvalho" w:date="2023-11-16T21:02:00Z">
        <w:r>
          <w:rPr/>
          <w:delText>.</w:delText>
        </w:r>
      </w:del>
      <w:ins w:id="38" w:author="Hugo Borges de Carvalho" w:date="2023-11-16T21:02:00Z">
        <w:r>
          <w:rPr/>
          <w:t>:</w:t>
        </w:r>
      </w:ins>
      <w:r>
        <w:rPr/>
        <w:t xml:space="preserve"> A Internet das Coisas é uma tecnologia em rápido crescimento que tem revolucionado várias indústrias, incluindo a agricultura. Esse trabalho busca explorar como essa tecnologia pode ser aplicada de maneira prática e accessível nas hortas caseiras, aproveitando seu potencial para aprimorar a agricultura em pequena escala.</w:t>
      </w:r>
    </w:p>
    <w:p>
      <w:pPr>
        <w:pStyle w:val="Atexto-base"/>
        <w:rPr/>
      </w:pPr>
      <w:r>
        <w:rPr/>
        <w:t>O desenvolvimento de um sistema de irrigação inteligente e automatizado baseado em IoT para hortas caseiras é um desafio tecnológico que apresenta grande relevância social, cultural e acadêmica, com potencial impacto positivo na comunidade local onde o projeto será desenvolvido.</w:t>
      </w:r>
    </w:p>
    <w:p>
      <w:pPr>
        <w:pStyle w:val="Atexto-base"/>
        <w:rPr/>
      </w:pPr>
      <w:r>
        <w:rPr/>
        <w:t>Relevância Social:</w:t>
      </w:r>
    </w:p>
    <w:p>
      <w:pPr>
        <w:pStyle w:val="Atexto-base"/>
        <w:rPr/>
      </w:pPr>
      <w:r>
        <w:rPr/>
        <w:t>O acesso a alimentos frescos e saudáveis é uma preocupação crescente em áreas urbanas, e hortas caseiras podem desempenhar um papel fundamental na promoção de dietas mais equilibradas.</w:t>
      </w:r>
    </w:p>
    <w:p>
      <w:pPr>
        <w:pStyle w:val="Atexto-base"/>
        <w:rPr/>
      </w:pPr>
      <w:r>
        <w:rPr/>
        <w:t>A implementação desse sistema pode facilitar o cultivo de alimentos em ambientes urbanos, contribuindo para a segurança alimentar e reduzindo a dependência de produtos agrícolas de longa distância.</w:t>
      </w:r>
    </w:p>
    <w:p>
      <w:pPr>
        <w:pStyle w:val="Atexto-base"/>
        <w:rPr/>
      </w:pPr>
      <w:r>
        <w:rPr/>
        <w:t>A economia de água resultante do uso eficiente da irrigação beneficia a comunidade em termos de recursos hídricos disponíveis e custos associados.</w:t>
      </w:r>
    </w:p>
    <w:p>
      <w:pPr>
        <w:pStyle w:val="Atexto-base"/>
        <w:rPr/>
      </w:pPr>
      <w:r>
        <w:rPr/>
        <w:t>Relevância Cultural:</w:t>
      </w:r>
    </w:p>
    <w:p>
      <w:pPr>
        <w:pStyle w:val="Atexto-base"/>
        <w:rPr/>
      </w:pPr>
      <w:r>
        <w:rPr/>
        <w:t>A jardinagem e o cultivo de alimentos são atividades comuns em muitas culturas, com laços profundos com tradições locais. Esse sistema pode preservar e promover essas tradições.</w:t>
      </w:r>
    </w:p>
    <w:p>
      <w:pPr>
        <w:pStyle w:val="Atexto-base"/>
        <w:rPr/>
      </w:pPr>
      <w:r>
        <w:rPr/>
        <w:t>Promover a educação sobre práticas sustentáveis de jardinagem e tecnologia IoT pode fortalecer o vínculo entre as gerações e incentivar a transmissão de conhecimento.</w:t>
      </w:r>
    </w:p>
    <w:p>
      <w:pPr>
        <w:pStyle w:val="Atexto-base"/>
        <w:rPr/>
      </w:pPr>
      <w:r>
        <w:rPr/>
        <w:t>Relevância Acadêmica:</w:t>
      </w:r>
    </w:p>
    <w:p>
      <w:pPr>
        <w:pStyle w:val="Atexto-base"/>
        <w:rPr/>
      </w:pPr>
      <w:r>
        <w:rPr/>
        <w:t>O desenvolvimento desse sistema envolve pesquisa interdisciplinar, abrangendo áreas como engenharia, ciência da computação e agricultura, oferecendo oportunidades de aprendizado e pesquisa para estudantes e acadêmicos.</w:t>
      </w:r>
    </w:p>
    <w:p>
      <w:pPr>
        <w:pStyle w:val="Atexto-base"/>
        <w:rPr/>
      </w:pPr>
      <w:r>
        <w:rPr/>
        <w:t>A pesquisa contribuirá para o avanço do conhecimento sobre sistemas IoT aplicados à agricultura urbana, fornecendo informações valiosas para a comunidade acadêmica.</w:t>
      </w:r>
    </w:p>
    <w:p>
      <w:pPr>
        <w:pStyle w:val="Atexto-base"/>
        <w:rPr/>
      </w:pPr>
      <w:r>
        <w:rPr/>
        <w:t>Contribuições para o Local:</w:t>
      </w:r>
    </w:p>
    <w:p>
      <w:pPr>
        <w:pStyle w:val="Atexto-base"/>
        <w:rPr/>
      </w:pPr>
      <w:r>
        <w:rPr/>
        <w:t>A implementação bem-sucedida deste sistema pode servir como um modelo para outras comunidades urbanas que enfrentam desafios semelhantes na produção de alimentos.</w:t>
      </w:r>
    </w:p>
    <w:p>
      <w:pPr>
        <w:pStyle w:val="Atexto-base"/>
        <w:rPr/>
      </w:pPr>
      <w:r>
        <w:rPr/>
        <w:t>A redução no desperdício de água e a melhoria na qualidade das colheitas podem contribuir para um ambiente mais sustentável e próspero localmente</w:t>
      </w:r>
    </w:p>
    <w:p>
      <w:pPr>
        <w:pStyle w:val="2ttulonivel2"/>
        <w:rPr>
          <w:del w:id="40" w:author="Hugo Borges de Carvalho" w:date="2023-11-16T21:03:00Z"/>
        </w:rPr>
      </w:pPr>
      <w:del w:id="39" w:author="Hugo Borges de Carvalho" w:date="2023-11-16T21:03:00Z">
        <w:r>
          <w:rPr/>
          <w:delText>Para a formulação do problema, o grupo deve elaborar uma pergunta que norteará o desenvolvimento da pesquisa e para a qual será gerada a solução.</w:delText>
        </w:r>
      </w:del>
    </w:p>
    <w:p>
      <w:pPr>
        <w:pStyle w:val="Atexto-base"/>
        <w:rPr>
          <w:b/>
          <w:bCs/>
          <w:del w:id="42" w:author="Hugo Borges de Carvalho" w:date="2023-11-16T21:03:00Z"/>
        </w:rPr>
      </w:pPr>
      <w:del w:id="41" w:author="Hugo Borges de Carvalho" w:date="2023-11-16T21:03:00Z">
        <w:r>
          <w:rPr>
            <w:b/>
            <w:bCs/>
          </w:rPr>
        </w:r>
      </w:del>
    </w:p>
    <w:p>
      <w:pPr>
        <w:pStyle w:val="2ttulonivel2"/>
        <w:rPr/>
      </w:pPr>
      <w:bookmarkStart w:id="9" w:name="_Toc130203047"/>
      <w:bookmarkStart w:id="10" w:name="_Toc43731746"/>
      <w:r>
        <w:rPr/>
        <w:t>2.3 Fundamentação teórica</w:t>
      </w:r>
      <w:bookmarkEnd w:id="9"/>
      <w:bookmarkEnd w:id="10"/>
    </w:p>
    <w:p>
      <w:pPr>
        <w:pStyle w:val="Atexto-base"/>
        <w:rPr/>
      </w:pPr>
      <w:r>
        <w:rPr/>
        <w:t>2.3.1 Internet das Coisas (IoT)</w:t>
      </w:r>
    </w:p>
    <w:p>
      <w:pPr>
        <w:pStyle w:val="Atexto-base"/>
        <w:rPr>
          <w:ins w:id="43" w:author="Hugo Borges de Carvalho" w:date="2023-11-16T21:24:00Z"/>
        </w:rPr>
      </w:pPr>
      <w:r>
        <w:rPr/>
        <w:t xml:space="preserve">Internet das Coisas é um termo na computação que relaciona a Internet, sistema global de redes interconectadas, com as coisas, que podem ser entendidas como objetos físicos/reais ou virtuais. Ainda não se tem uma definição aceita pela comunidade de usuários no mundo, mas a definição mais completa para IoT segundo Madakam, Ramaswamy e Tripathi (2015, p. 22) seria: </w:t>
      </w:r>
    </w:p>
    <w:p>
      <w:pPr>
        <w:pStyle w:val="Ccitao"/>
        <w:pPrChange w:id="0" w:author="Hugo Borges de Carvalho" w:date="2023-11-16T21:25:00Z">
          <w:pPr>
            <w:pStyle w:val="Atexto-base"/>
          </w:pPr>
        </w:pPrChange>
        <w:rPr/>
      </w:pPr>
      <w:r>
        <w:rPr/>
        <w:t>“</w:t>
      </w:r>
      <w:r>
        <w:rPr/>
        <w:t>Uma rede aberta e compreensiva de objetos inteligentes que tem a capacidade de se auto-organizar, compartilhar informações, dados e recursos, reagindo e agindo de acordo com situações e mudanças do ambiente”.</w:t>
      </w:r>
      <w:r>
        <w:rPr>
          <w:rStyle w:val="FootnoteReference"/>
        </w:rPr>
        <w:footnoteReference w:id="17"/>
      </w:r>
    </w:p>
    <w:p>
      <w:pPr>
        <w:pStyle w:val="Atexto-base"/>
        <w:rPr/>
      </w:pPr>
      <w:r>
        <w:rPr/>
        <w:t>Para Santos et al. (2016, p. 22–23), podemos ver a Internet das Coisas como uma combinação de várias tecnologias que se completam ao realizar a integração dos objetos nos ambientes tanto  físico virtual.</w:t>
      </w:r>
      <w:r>
        <w:rPr>
          <w:rStyle w:val="FootnoteReference"/>
        </w:rPr>
        <w:footnoteReference w:id="18"/>
      </w:r>
    </w:p>
    <w:p>
      <w:pPr>
        <w:pStyle w:val="Atexto-base"/>
        <w:rPr/>
      </w:pPr>
      <w:r>
        <w:rPr/>
        <w:t>Na IoT, as “coisas” têm identidades, atributos físicos e personalidades virtuais e são esperados que por meio de interfaces inteligentes, elas se tornem participantes ativos do negócio, em que terão a capacidade de interagir entre si trocando dados e informações absorvidas sobre o ambiente enquanto reagem autonomamente a eventos do mundo real. (SUNDMAEKER et al., 2010, p. 34–36).</w:t>
      </w:r>
      <w:r>
        <w:rPr>
          <w:rStyle w:val="FootnoteReference"/>
        </w:rPr>
        <w:footnoteReference w:id="19"/>
      </w:r>
    </w:p>
    <w:p>
      <w:pPr>
        <w:pStyle w:val="Atexto-base"/>
        <w:rPr/>
      </w:pPr>
      <w:r>
        <w:rPr/>
        <w:t>O conceito de Internet das Coisas não é novo. Há vinte anos, com a popularização da internet, já se pensava em formas de interligar os equipamentos que usamos no dia a dia com a internet. Para Oliveira (2017), Internet das Coisas vai além de simplesmente controlar dispositivos via smartphone. Sua essência não se limita a conectar objetos à internet, mas também envolve torná-los inteligentes, capacitados para realizar a coleta e o processamento de dados do ambiente ou das redes às quais estão vinculados. A implementação da Internet das Coisas está revolucionando nossa interação com o entorno, impactando áreas como segurança, energia, meio ambiente, trânsito, mobilidade e logística. O momento atual favorece essa integração, pois os dispositivos necessários, junto com as tecnologias para conexão, atingiram valores acessíveis para incorporar as funcionalidades desejadas.</w:t>
      </w:r>
      <w:r>
        <w:rPr>
          <w:rStyle w:val="FootnoteReference"/>
        </w:rPr>
        <w:footnoteReference w:id="20"/>
      </w:r>
    </w:p>
    <w:p>
      <w:pPr>
        <w:pStyle w:val="Atexto-base"/>
        <w:rPr/>
      </w:pPr>
      <w:r>
        <w:rPr/>
        <w:t>2.3.2 IDE Arduíno</w:t>
      </w:r>
    </w:p>
    <w:p>
      <w:pPr>
        <w:pStyle w:val="Atexto-base"/>
        <w:rPr/>
      </w:pPr>
      <w:r>
        <w:rPr/>
        <w:t xml:space="preserve">Como diz Oliveira (2017), a </w:t>
      </w:r>
      <w:r>
        <w:rPr>
          <w:i/>
          <w:rPrChange w:id="0" w:author="Hugo Borges de Carvalho" w:date="2023-11-16T21:25:00Z"/>
        </w:rPr>
        <w:t>IDE</w:t>
      </w:r>
      <w:r>
        <w:rPr/>
        <w:t xml:space="preserve"> Arduino é bastante conhecida dos entusiastas por microcontroladores e microeletrônica. Seu lançamento como </w:t>
      </w:r>
      <w:r>
        <w:rPr>
          <w:i/>
          <w:iCs/>
        </w:rPr>
        <w:t>hardware</w:t>
      </w:r>
      <w:r>
        <w:rPr/>
        <w:t xml:space="preserve"> aberto e o impulso à indústria eletrônica na China tornaram essa plataforma bastante acessível tanto para amadores e estudantes quanto para empresas que lançaram vários produtos de automação e A IDE Arduino é bastante conhecida dos entusiastas por microcontroladores e microeletrônica. Seu lançamento como hardware aberto e o impulso à indústria eletrônica na China tornaram essa plataforma bastante acessível tanto para amadores e estudantes quanto para empresas que lançaram vários produtos de automação e eletrônica em geral usando essa plataforma.</w:t>
      </w:r>
      <w:r>
        <w:rPr>
          <w:rStyle w:val="FootnoteReference"/>
        </w:rPr>
        <w:footnoteReference w:id="21"/>
      </w:r>
      <w:r>
        <w:rPr/>
        <w:t xml:space="preserve"> </w:t>
      </w:r>
    </w:p>
    <w:p>
      <w:pPr>
        <w:pStyle w:val="Atexto-base"/>
        <w:rPr/>
      </w:pPr>
      <w:r>
        <w:rPr/>
        <w:t xml:space="preserve">Conforme Oliveira (2017), a mesma IDE Arduino pode ser usada para programar o módulo </w:t>
      </w:r>
      <w:r>
        <w:rPr>
          <w:i/>
          <w:rPrChange w:id="0" w:author="Hugo Borges de Carvalho" w:date="2023-11-16T21:26:00Z"/>
        </w:rPr>
        <w:t>NodeMCU</w:t>
      </w:r>
      <w:r>
        <w:rPr/>
        <w:t xml:space="preserve">, ou qualquer módulo que utilize o microcontrolador </w:t>
      </w:r>
      <w:r>
        <w:rPr>
          <w:i/>
          <w:rPrChange w:id="0" w:author="Hugo Borges de Carvalho" w:date="2023-11-16T21:26:00Z"/>
        </w:rPr>
        <w:t>ESP</w:t>
      </w:r>
      <w:ins w:id="47" w:author="Hugo Borges de Carvalho" w:date="2023-11-16T21:26:00Z">
        <w:r>
          <w:rPr>
            <w:i/>
          </w:rPr>
          <w:t>32</w:t>
        </w:r>
      </w:ins>
      <w:del w:id="48" w:author="Hugo Borges de Carvalho" w:date="2023-11-16T21:26:00Z">
        <w:r>
          <w:rPr>
            <w:i/>
          </w:rPr>
          <w:delText>8266</w:delText>
        </w:r>
      </w:del>
      <w:r>
        <w:rPr/>
        <w:t>. E a maior parte dos exemplos e programas disponíveis para o Arduino pode também ser compilada encarregada nos módulos com esse microcontrolador. As bibliotecas do Arduino também devem ser compatíveis, favorecendo sua integração a diversos módulos de sensores, atuadores e de comunicação que já estão integrados ao Arduino.</w:t>
      </w:r>
      <w:r>
        <w:rPr>
          <w:rStyle w:val="FootnoteReference"/>
        </w:rPr>
        <w:footnoteReference w:id="22"/>
      </w:r>
    </w:p>
    <w:p>
      <w:pPr>
        <w:pStyle w:val="Atexto-base"/>
        <w:rPr/>
      </w:pPr>
      <w:r>
        <w:rPr/>
        <w:t xml:space="preserve">Ainda segundo Oliveira (2017) diferente da linguagem Lua, a programação com ambiente Arduino não requer </w:t>
      </w:r>
      <w:r>
        <w:rPr>
          <w:i/>
          <w:iCs/>
        </w:rPr>
        <w:t>firmware</w:t>
      </w:r>
      <w:r>
        <w:rPr/>
        <w:t xml:space="preserve">. O código, escrito em um subconjunto da linguagem C++, é compilado em um bloco monolítico e gravado diretamente na memória de programa do NodeMCU. A maior vantagem desse processo é garantir maior poder de processamento, visto que o processador ficará dedicado ao programa. Como desvantagem, deve ser observado que não há nenhum tipo de gerência de </w:t>
      </w:r>
      <w:r>
        <w:rPr>
          <w:i/>
          <w:iCs/>
        </w:rPr>
        <w:t xml:space="preserve">hardware </w:t>
      </w:r>
      <w:r>
        <w:rPr/>
        <w:t xml:space="preserve">e </w:t>
      </w:r>
      <w:r>
        <w:rPr>
          <w:i/>
          <w:iCs/>
        </w:rPr>
        <w:t>software</w:t>
      </w:r>
      <w:r>
        <w:rPr/>
        <w:t xml:space="preserve"> disponível. Enquanto a linguagem Lua disponibiliza algumas estruturas, como temporizadores e funções do tipo </w:t>
      </w:r>
      <w:r>
        <w:rPr>
          <w:i/>
          <w:iCs/>
        </w:rPr>
        <w:t xml:space="preserve">callback </w:t>
      </w:r>
      <w:r>
        <w:rPr/>
        <w:t>para tratar eventos, o programa no ambiente Arduino deve contar com todo o tratamento necessário para seus eventos e as temporizações. Isso pode levar a mais erros de programação e travamentos.</w:t>
      </w:r>
      <w:r>
        <w:rPr>
          <w:rStyle w:val="FootnoteReference"/>
        </w:rPr>
        <w:footnoteReference w:id="23"/>
      </w:r>
    </w:p>
    <w:p>
      <w:pPr>
        <w:pStyle w:val="Atexto-base"/>
        <w:rPr/>
      </w:pPr>
      <w:r>
        <w:rPr/>
        <w:t>Oliveira (2017) diz também que a IDE Arduino, bastante difundida entre entusiastas de microeletrônica, pode ser usada para programar uma vasta gama de placas e microcontroladores disponíveis a baixo custo. Notadamente, os módulos que incorporam o microcontrolador ESP</w:t>
      </w:r>
      <w:ins w:id="49" w:author="Hugo Borges de Carvalho" w:date="2023-11-16T21:27:00Z">
        <w:r>
          <w:rPr/>
          <w:t>32</w:t>
        </w:r>
      </w:ins>
      <w:del w:id="50" w:author="Hugo Borges de Carvalho" w:date="2023-11-16T21:27:00Z">
        <w:r>
          <w:rPr/>
          <w:delText>8266</w:delText>
        </w:r>
      </w:del>
      <w:r>
        <w:rPr/>
        <w:t xml:space="preserve"> são passíveis de programação utilizando a IDE Arduino. Esses módulos oferecem suporte à comunicação Wi-Fi e apresentam uma variedade de periféricos, incluindo numerosos sensores, atuadores e dispositivos com comunicação serial. Além disso, suportam diversos protocolos em modo servidor ou cliente, como web, MQTT e acesso a banco de dados, entre outras funcionalidades.</w:t>
      </w:r>
      <w:r>
        <w:rPr>
          <w:rStyle w:val="FootnoteReference"/>
        </w:rPr>
        <w:footnoteReference w:id="24"/>
      </w:r>
    </w:p>
    <w:p>
      <w:pPr>
        <w:pStyle w:val="Atexto-base"/>
        <w:rPr/>
      </w:pPr>
      <w:r>
        <w:rPr/>
        <w:t xml:space="preserve">Pouquíssimas aplicações podem ser previstas para microcontroladores sem outros componentes em suas interfaces de </w:t>
      </w:r>
      <w:r>
        <w:rPr>
          <w:i/>
          <w:rPrChange w:id="0" w:author="Hugo Borges de Carvalho" w:date="2023-11-16T21:27:00Z"/>
        </w:rPr>
        <w:t>I</w:t>
      </w:r>
      <w:del w:id="52" w:author="Hugo Borges de Carvalho" w:date="2023-11-16T21:27:00Z">
        <w:r>
          <w:rPr>
            <w:i/>
          </w:rPr>
          <w:delText xml:space="preserve"> </w:delText>
        </w:r>
      </w:del>
      <w:r>
        <w:rPr>
          <w:i/>
          <w:rPrChange w:id="0" w:author="Hugo Borges de Carvalho" w:date="2023-11-16T21:27:00Z"/>
        </w:rPr>
        <w:t>/</w:t>
      </w:r>
      <w:del w:id="54" w:author="Hugo Borges de Carvalho" w:date="2023-11-16T21:27:00Z">
        <w:r>
          <w:rPr>
            <w:i/>
          </w:rPr>
          <w:delText xml:space="preserve"> </w:delText>
        </w:r>
      </w:del>
      <w:r>
        <w:rPr>
          <w:i/>
          <w:rPrChange w:id="0" w:author="Hugo Borges de Carvalho" w:date="2023-11-16T21:27:00Z"/>
        </w:rPr>
        <w:t xml:space="preserve">O </w:t>
      </w:r>
      <w:r>
        <w:rPr/>
        <w:t>ou de comunicação. A evolução da microeletrônica, aliada à capacidade produtiva da China com baixo custo, tornou disponíveis inúmeros componentes e módulos que podem ser integrados às diversas interfaces dos microcontroladores (OLIVEIRA, 2017).</w:t>
      </w:r>
      <w:r>
        <w:rPr>
          <w:rStyle w:val="FootnoteReference"/>
        </w:rPr>
        <w:footnoteReference w:id="25"/>
      </w:r>
    </w:p>
    <w:p>
      <w:pPr>
        <w:pStyle w:val="Atexto-base"/>
        <w:rPr/>
      </w:pPr>
      <w:r>
        <w:rPr/>
        <w:t xml:space="preserve">As interfaces mais comuns para a integração de módulos e componentes são: entradas e saídas digitais (GPIO), entradas analógicas, saída </w:t>
      </w:r>
      <w:r>
        <w:rPr>
          <w:i/>
          <w:rPrChange w:id="0" w:author="Hugo Borges de Carvalho" w:date="2023-11-16T21:27:00Z"/>
        </w:rPr>
        <w:t>PWM</w:t>
      </w:r>
      <w:r>
        <w:rPr/>
        <w:t xml:space="preserve"> e seriais (</w:t>
      </w:r>
      <w:r>
        <w:rPr>
          <w:i/>
          <w:rPrChange w:id="0" w:author="Hugo Borges de Carvalho" w:date="2023-11-16T21:27:00Z"/>
        </w:rPr>
        <w:t>SPI</w:t>
      </w:r>
      <w:r>
        <w:rPr/>
        <w:t xml:space="preserve">, </w:t>
      </w:r>
      <w:r>
        <w:rPr>
          <w:i/>
          <w:rPrChange w:id="0" w:author="Hugo Borges de Carvalho" w:date="2023-11-16T21:28:00Z"/>
        </w:rPr>
        <w:t>12C</w:t>
      </w:r>
      <w:r>
        <w:rPr/>
        <w:t xml:space="preserve"> e </w:t>
      </w:r>
      <w:r>
        <w:rPr>
          <w:i/>
          <w:rPrChange w:id="0" w:author="Hugo Borges de Carvalho" w:date="2023-11-16T21:28:00Z"/>
        </w:rPr>
        <w:t>UART</w:t>
      </w:r>
      <w:r>
        <w:rPr/>
        <w:t>). Alguns módulos e componentes serão apresentados neste capítulo, agrupados de acordo com a interface utilizada (OLIVEIRA, 2017).</w:t>
      </w:r>
      <w:r>
        <w:rPr>
          <w:rStyle w:val="FootnoteReference"/>
        </w:rPr>
        <w:footnoteReference w:id="26"/>
      </w:r>
    </w:p>
    <w:p>
      <w:pPr>
        <w:pStyle w:val="Atexto-base"/>
        <w:rPr/>
      </w:pPr>
      <w:r>
        <w:rPr/>
        <w:t xml:space="preserve">2.3.3 ThingSpeak.com </w:t>
      </w:r>
    </w:p>
    <w:p>
      <w:pPr>
        <w:pStyle w:val="Atexto-base"/>
        <w:rPr/>
      </w:pPr>
      <w:r>
        <w:rPr/>
        <w:t xml:space="preserve">Segundo Oliveira (2017), </w:t>
      </w:r>
      <w:r>
        <w:rPr>
          <w:i/>
          <w:rPrChange w:id="0" w:author="Hugo Borges de Carvalho" w:date="2023-11-16T21:28:00Z"/>
        </w:rPr>
        <w:t>ThingSpeak.com</w:t>
      </w:r>
      <w:r>
        <w:rPr/>
        <w:t xml:space="preserve"> é um serviço de loT na nuvem que possibilita fazer registro de informações recebidas pelos dispositivos loT, além de disponibilizar diversas análises e ações sobre esses dados. As análises incluem análise de dados por </w:t>
      </w:r>
      <w:r>
        <w:rPr>
          <w:i/>
          <w:iCs/>
        </w:rPr>
        <w:t xml:space="preserve">softwares </w:t>
      </w:r>
      <w:r>
        <w:rPr/>
        <w:t xml:space="preserve">matemáticos, visualização de gráficos indicativos do comportamento dos dados e plugins para criar arquivos </w:t>
      </w:r>
      <w:r>
        <w:rPr>
          <w:i/>
          <w:rPrChange w:id="0" w:author="Hugo Borges de Carvalho" w:date="2023-11-16T21:28:00Z"/>
        </w:rPr>
        <w:t>HTML</w:t>
      </w:r>
      <w:r>
        <w:rPr/>
        <w:t xml:space="preserve">, </w:t>
      </w:r>
      <w:r>
        <w:rPr>
          <w:i/>
          <w:rPrChange w:id="0" w:author="Hugo Borges de Carvalho" w:date="2023-11-16T21:28:00Z"/>
        </w:rPr>
        <w:t>JavaScript</w:t>
      </w:r>
      <w:r>
        <w:rPr/>
        <w:t xml:space="preserve"> ou </w:t>
      </w:r>
      <w:r>
        <w:rPr>
          <w:i/>
          <w:rPrChange w:id="0" w:author="Hugo Borges de Carvalho" w:date="2023-11-16T21:28:00Z"/>
        </w:rPr>
        <w:t>CSS</w:t>
      </w:r>
      <w:r>
        <w:rPr/>
        <w:t xml:space="preserve"> personalizados. As ações incluem o envio de </w:t>
      </w:r>
      <w:r>
        <w:rPr>
          <w:i/>
          <w:iCs/>
        </w:rPr>
        <w:t>tweets</w:t>
      </w:r>
      <w:r>
        <w:rPr/>
        <w:t xml:space="preserve">, que podem ser encaminhados para comandar outras plataformas, além de controles temporizados, reações a eventos e comandos via protocolo </w:t>
      </w:r>
      <w:r>
        <w:rPr>
          <w:i/>
          <w:rPrChange w:id="0" w:author="Hugo Borges de Carvalho" w:date="2023-11-16T21:28:00Z"/>
        </w:rPr>
        <w:t>HTTP</w:t>
      </w:r>
      <w:r>
        <w:rPr/>
        <w:t>.</w:t>
      </w:r>
      <w:r>
        <w:rPr>
          <w:rStyle w:val="FootnoteReference"/>
        </w:rPr>
        <w:footnoteReference w:id="27"/>
      </w:r>
    </w:p>
    <w:p>
      <w:pPr>
        <w:pStyle w:val="Atexto-base"/>
        <w:rPr/>
      </w:pPr>
      <w:r>
        <w:rPr/>
        <w:t xml:space="preserve">Alguns exemplos de aplicações são citados no </w:t>
      </w:r>
      <w:r>
        <w:rPr>
          <w:i/>
          <w:iCs/>
        </w:rPr>
        <w:t>site</w:t>
      </w:r>
      <w:r>
        <w:rPr/>
        <w:t xml:space="preserve">: um sistema para contar carros usando uma câmera e um </w:t>
      </w:r>
      <w:r>
        <w:rPr>
          <w:i/>
          <w:iCs/>
        </w:rPr>
        <w:t>software</w:t>
      </w:r>
      <w:r>
        <w:rPr/>
        <w:t xml:space="preserve"> para reconhecimento de imagens em um </w:t>
      </w:r>
      <w:r>
        <w:rPr>
          <w:i/>
          <w:rPrChange w:id="0" w:author="Hugo Borges de Carvalho" w:date="2023-11-16T21:28:00Z"/>
        </w:rPr>
        <w:t>Raspberry Pi</w:t>
      </w:r>
      <w:r>
        <w:rPr/>
        <w:t xml:space="preserve">, uma estação meteorológica, um sistema de alerta de enchentes e um sistema de sincronismo de cores de luzes ligados em rede social. Em todos os exemplos, o </w:t>
      </w:r>
      <w:r>
        <w:rPr>
          <w:i/>
          <w:iCs/>
        </w:rPr>
        <w:t>site</w:t>
      </w:r>
      <w:r>
        <w:rPr/>
        <w:t xml:space="preserve"> ThingSpeak.com atua como intermediário remoto, armazenando e disparando ações de acordo com os dados recebidos. As interfaces disponíveis no ThingSpeak.com são intuitivas e agregam valor às aplicações (OLIVEIRA, 2017).</w:t>
      </w:r>
      <w:r>
        <w:rPr>
          <w:rStyle w:val="FootnoteReference"/>
        </w:rPr>
        <w:footnoteReference w:id="28"/>
      </w:r>
    </w:p>
    <w:p>
      <w:pPr>
        <w:pStyle w:val="Atexto-base"/>
        <w:rPr>
          <w:del w:id="67" w:author="Hugo Borges de Carvalho" w:date="2023-11-16T21:29:00Z"/>
        </w:rPr>
      </w:pPr>
      <w:del w:id="66" w:author="Hugo Borges de Carvalho" w:date="2023-11-16T21:29:00Z">
        <w:r>
          <w:rPr/>
          <w:delText>2.3.4 MySQL</w:delText>
        </w:r>
      </w:del>
    </w:p>
    <w:p>
      <w:pPr>
        <w:pStyle w:val="Atexto-base"/>
        <w:rPr>
          <w:del w:id="70" w:author="Hugo Borges de Carvalho" w:date="2023-11-16T21:29:00Z"/>
        </w:rPr>
      </w:pPr>
      <w:del w:id="68" w:author="Hugo Borges de Carvalho" w:date="2023-11-16T21:29:00Z">
        <w:r>
          <w:rPr/>
          <w:delText>Para Milani (2007), em um mundo onde a globalização está cada vez mais presente, os processos cada vez mais automatizados e as barreiras de distância sendo quebradas pelo aumento da popularização da internet, a necessidade de armazenamento de dados e informações de cada mercado torna-se o primeiro passo para a migração de seu negócio para a internet. E nessa etapa que entra o MySQL, visando suprir essa necessidade da melhor forma possível.</w:delText>
        </w:r>
      </w:del>
      <w:del w:id="69" w:author="Hugo Borges de Carvalho" w:date="2023-11-16T21:29:00Z">
        <w:r>
          <w:rPr>
            <w:rStyle w:val="FootnoteReference"/>
          </w:rPr>
          <w:footnoteReference w:id="29"/>
        </w:r>
      </w:del>
    </w:p>
    <w:p>
      <w:pPr>
        <w:pStyle w:val="Atexto-base"/>
        <w:rPr>
          <w:del w:id="77" w:author="Hugo Borges de Carvalho" w:date="2023-11-16T21:29:00Z"/>
        </w:rPr>
      </w:pPr>
      <w:del w:id="71" w:author="Hugo Borges de Carvalho" w:date="2023-11-16T21:29:00Z">
        <w:r>
          <w:rPr/>
          <w:delText xml:space="preserve">Conforme Milani (2007), o MySQL é um sistema de gerenciamento de banco de dados relacional, disponível sob licença dupla, incluindo uma opção de </w:delText>
        </w:r>
      </w:del>
      <w:del w:id="72" w:author="Hugo Borges de Carvalho" w:date="2023-11-16T21:29:00Z">
        <w:r>
          <w:rPr>
            <w:i/>
            <w:iCs/>
          </w:rPr>
          <w:delText xml:space="preserve">software </w:delText>
        </w:r>
      </w:del>
      <w:del w:id="73" w:author="Hugo Borges de Carvalho" w:date="2023-11-16T21:29:00Z">
        <w:r>
          <w:rPr/>
          <w:delText>livre</w:delText>
        </w:r>
      </w:del>
      <w:del w:id="74" w:author="Hugo Borges de Carvalho" w:date="2023-11-16T21:29:00Z">
        <w:r>
          <w:rPr>
            <w:i/>
            <w:iCs/>
          </w:rPr>
          <w:delText xml:space="preserve">. </w:delText>
        </w:r>
      </w:del>
      <w:del w:id="75" w:author="Hugo Borges de Carvalho" w:date="2023-11-16T21:29:00Z">
        <w:r>
          <w:rPr/>
          <w:delText>Inicialmente concebido para atender as aplicações de pequeno e médio porte, mas atualmente, demonstra eficácia em cenários mais amplos, superando vantajosamente seus concorrentes. Possui todas as características essenciais de um banco de dados e é reconhecido por algumas Organizações como a principal alternativa de código aberto capaz de competir com programas semelhantes de código fechado, como o SQL Server (da Microsoft) e o Oracle.</w:delText>
        </w:r>
      </w:del>
      <w:del w:id="76" w:author="Hugo Borges de Carvalho" w:date="2023-11-16T21:29:00Z">
        <w:r>
          <w:rPr>
            <w:rStyle w:val="FootnoteReference"/>
          </w:rPr>
          <w:footnoteReference w:id="30"/>
        </w:r>
      </w:del>
    </w:p>
    <w:p>
      <w:pPr>
        <w:pStyle w:val="Atexto-base"/>
        <w:rPr>
          <w:del w:id="80" w:author="Hugo Borges de Carvalho" w:date="2023-11-16T21:29:00Z"/>
        </w:rPr>
      </w:pPr>
      <w:del w:id="78" w:author="Hugo Borges de Carvalho" w:date="2023-11-16T21:29:00Z">
        <w:r>
          <w:rPr/>
          <w:delText>O MySQL teve origem quando os desenvolvedores David Axmark, Allan Larsson e Michael “Monty” Widenius, na década de 90, precisaram de uma interface SQL compatível com as rotinas 1SAM que utilizavam em suas aplicações e tabelas. Em um primeiro momento, tentaram utilizar a API mSQL, contudo a APl não era tão rápida quanto eles precisavam, pois utilizavam rotinas de baixo nível (mais rápidas que rotinas normais). Utilizando a APl do m$QL, escreveram em C e C++ uma nova APl que deu origem ao MySQL (MILANI, 2007).</w:delText>
        </w:r>
      </w:del>
      <w:del w:id="79" w:author="Hugo Borges de Carvalho" w:date="2023-11-16T21:29:00Z">
        <w:r>
          <w:rPr>
            <w:rStyle w:val="FootnoteReference"/>
          </w:rPr>
          <w:footnoteReference w:id="31"/>
        </w:r>
      </w:del>
    </w:p>
    <w:p>
      <w:pPr>
        <w:pStyle w:val="Atexto-base"/>
        <w:rPr>
          <w:del w:id="83" w:author="Hugo Borges de Carvalho" w:date="2023-11-16T21:29:00Z"/>
        </w:rPr>
      </w:pPr>
      <w:del w:id="81" w:author="Hugo Borges de Carvalho" w:date="2023-11-16T21:29:00Z">
        <w:r>
          <w:rPr/>
          <w:delText>De acordo com Milani (2007), com o ótimo resultado gerado por essa nova API, o MySQL começou a ser difundido e seus criadores fundaram a empresa responsável por sua manutençāo, que é a MySQLAB. A partir dessa fase, o MySQL tornou-se mais conhecido por suas características de rápido acesso e cada vez mais utilizado. Novas versões toram lançadas, contemplando novas necessidades e firmando, assim, sua posição no mercado. Sua mais recente versão é a 5.1, a qual conta com novos recursos, estabelecendo sua capacidade para competir com os bancos de dados privados de maior popularidade (SQL Server e Oracle).</w:delText>
        </w:r>
      </w:del>
      <w:del w:id="82" w:author="Hugo Borges de Carvalho" w:date="2023-11-16T21:29:00Z">
        <w:r>
          <w:rPr>
            <w:rStyle w:val="FootnoteReference"/>
          </w:rPr>
          <w:footnoteReference w:id="32"/>
        </w:r>
      </w:del>
    </w:p>
    <w:p>
      <w:pPr>
        <w:pStyle w:val="Atexto-base"/>
        <w:rPr>
          <w:del w:id="86" w:author="Hugo Borges de Carvalho" w:date="2023-11-16T21:29:00Z"/>
        </w:rPr>
      </w:pPr>
      <w:del w:id="84" w:author="Hugo Borges de Carvalho" w:date="2023-11-16T21:29:00Z">
        <w:r>
          <w:rPr/>
          <w:delText>Inicialmente, o MySQL foi projetado para trabalhar com aplicações de pequeno a médio porte, algo em torno de 100 milhões de registros por tabela, tendo como tamanho médio aproximadamente l00MB por tabela. Contudo, esses números eram os recomendados para as primeiras versões da ferramenta. Atualmente os limites e capacidades do MySQL ultrapassaram essas fronteiras inúmeras vezes. Além de ser extremamente rápido, pelo fato de armazenar os dados em tabelas modo 1SAM (código de baixo nível), o MySQL é altamente confiável. Por possuir essas características, a ferramenta é indicada para uso em aplicações em todas as áreas de negócio, independentemente do tamanho de sua aplicação. Vale a pena ressaltar que a partir da versão 5, os códigos ISAM foram substituídos por uma nova versão, chamada de MyISAM, que prove melhor desempenho, entre outras melhorias (MILANI, 2007).</w:delText>
        </w:r>
      </w:del>
      <w:del w:id="85" w:author="Hugo Borges de Carvalho" w:date="2023-11-16T21:29:00Z">
        <w:r>
          <w:rPr>
            <w:rStyle w:val="FootnoteReference"/>
          </w:rPr>
          <w:footnoteReference w:id="33"/>
        </w:r>
      </w:del>
    </w:p>
    <w:p>
      <w:pPr>
        <w:pStyle w:val="Atexto-base"/>
        <w:rPr>
          <w:del w:id="89" w:author="Hugo Borges de Carvalho" w:date="2023-11-16T21:29:00Z"/>
        </w:rPr>
      </w:pPr>
      <w:del w:id="87" w:author="Hugo Borges de Carvalho" w:date="2023-11-16T21:29:00Z">
        <w:r>
          <w:rPr/>
          <w:delText>Atualmente, tem sido o banco de dados open-source mais utilizado em aplicações intensas para a internet (24 horas por dia, 7 dias na semana), tais como soluções Web e lojas virtuais, pelo fato de essas aplicações demandarem rápido acesso para a geração de páginas HTML, qualquer que seja a linguagem de programação que taça a conexão com o banco (MILANI, 2007).</w:delText>
        </w:r>
      </w:del>
      <w:del w:id="88" w:author="Hugo Borges de Carvalho" w:date="2023-11-16T21:29:00Z">
        <w:r>
          <w:rPr>
            <w:rStyle w:val="FootnoteReference"/>
          </w:rPr>
          <w:footnoteReference w:id="34"/>
        </w:r>
      </w:del>
    </w:p>
    <w:p>
      <w:pPr>
        <w:pStyle w:val="Atexto-base"/>
        <w:rPr/>
      </w:pPr>
      <w:r>
        <w:rPr/>
        <w:t>2.3.5 ESP32</w:t>
      </w:r>
    </w:p>
    <w:p>
      <w:pPr>
        <w:pStyle w:val="Atexto-base"/>
        <w:rPr/>
      </w:pPr>
      <w:r>
        <w:rPr/>
        <w:t xml:space="preserve">O microcontrolador ESP32 foi projetado pela renomada empresa desenvolvedora de tecnologia </w:t>
      </w:r>
      <w:r>
        <w:rPr>
          <w:i/>
          <w:rPrChange w:id="0" w:author="Hugo Borges de Carvalho" w:date="2023-11-16T21:29:00Z"/>
        </w:rPr>
        <w:t>Espressif Systems</w:t>
      </w:r>
      <w:r>
        <w:rPr/>
        <w:t xml:space="preserve">, lançado recentemente no mercado, teve sua apresentação no ano de 2016, e já vem sendo considerado como um dos mais robustos e notórios controladores do mercado, tendo como fortes características sua velocidade de processamento, acessibilidade e conectividade, evidenciando essa última principalmente pela sua inteligibilidade com a conexão </w:t>
      </w:r>
      <w:ins w:id="91" w:author="Hugo Borges de Carvalho" w:date="2023-11-16T21:31:00Z">
        <w:r>
          <w:rPr/>
          <w:t>Wi</w:t>
        </w:r>
      </w:ins>
      <w:del w:id="92" w:author="Hugo Borges de Carvalho" w:date="2023-11-16T21:31:00Z">
        <w:r>
          <w:rPr/>
          <w:delText>wi</w:delText>
        </w:r>
      </w:del>
      <w:r>
        <w:rPr/>
        <w:t>-</w:t>
      </w:r>
      <w:del w:id="93" w:author="Hugo Borges de Carvalho" w:date="2023-11-16T21:31:00Z">
        <w:r>
          <w:rPr/>
          <w:delText>f</w:delText>
        </w:r>
      </w:del>
      <w:ins w:id="94" w:author="Hugo Borges de Carvalho" w:date="2023-11-16T21:31:00Z">
        <w:r>
          <w:rPr/>
          <w:t>F</w:t>
        </w:r>
      </w:ins>
      <w:r>
        <w:rPr/>
        <w:t>i (KOLBAN, 2016, p. 23–24).</w:t>
      </w:r>
      <w:r>
        <w:rPr>
          <w:rStyle w:val="FootnoteReference"/>
        </w:rPr>
        <w:footnoteReference w:id="35"/>
      </w:r>
    </w:p>
    <w:p>
      <w:pPr>
        <w:pStyle w:val="Atexto-base"/>
        <w:rPr/>
      </w:pPr>
      <w:r>
        <w:rPr/>
        <w:t xml:space="preserve">Segundo Ibrahim (2017), O ESP32 é equipado com um processador robusto, concebido com um modelo de 32 </w:t>
      </w:r>
      <w:r>
        <w:rPr>
          <w:i/>
          <w:rPrChange w:id="0" w:author="Hugo Borges de Carvalho" w:date="2023-11-16T21:32:00Z"/>
        </w:rPr>
        <w:t>bits</w:t>
      </w:r>
      <w:r>
        <w:rPr/>
        <w:t xml:space="preserve">, podendo ser </w:t>
      </w:r>
      <w:r>
        <w:rPr>
          <w:i/>
          <w:rPrChange w:id="0" w:author="Hugo Borges de Carvalho" w:date="2023-11-16T21:32:00Z"/>
        </w:rPr>
        <w:t>single</w:t>
      </w:r>
      <w:r>
        <w:rPr/>
        <w:t xml:space="preserve"> ou </w:t>
      </w:r>
      <w:r>
        <w:rPr>
          <w:i/>
          <w:rPrChange w:id="0" w:author="Hugo Borges de Carvalho" w:date="2023-11-16T21:32:00Z"/>
        </w:rPr>
        <w:t>dual core</w:t>
      </w:r>
      <w:r>
        <w:rPr/>
        <w:t xml:space="preserve"> (com dois núcleos físicos de processamento). Ele opera com frequências de </w:t>
      </w:r>
      <w:r>
        <w:rPr>
          <w:i/>
          <w:rPrChange w:id="0" w:author="Hugo Borges de Carvalho" w:date="2023-11-16T21:32:00Z"/>
        </w:rPr>
        <w:t>clock</w:t>
      </w:r>
      <w:r>
        <w:rPr/>
        <w:t xml:space="preserve"> que atingem até 240 MHz e destaca-se por uma capacidade de armazenamento significativamente maior do que os conhecidos microcontroladores Arduino. Em particular, sua </w:t>
      </w:r>
      <w:r>
        <w:rPr>
          <w:i/>
          <w:rPrChange w:id="0" w:author="Hugo Borges de Carvalho" w:date="2023-11-16T21:32:00Z"/>
        </w:rPr>
        <w:t>memória flash</w:t>
      </w:r>
      <w:r>
        <w:rPr/>
        <w:t xml:space="preserve"> pode ser até o dobro em comparação com o modelo ATmega 2560.</w:t>
      </w:r>
      <w:r>
        <w:rPr>
          <w:rStyle w:val="FootnoteReference"/>
        </w:rPr>
        <w:footnoteReference w:id="36"/>
      </w:r>
    </w:p>
    <w:p>
      <w:pPr>
        <w:pStyle w:val="Atexto-base"/>
        <w:rPr/>
      </w:pPr>
      <w:r>
        <w:rPr/>
        <w:t>A conectividade do ESP32 é excelente apresentando dois módulos ímpares  de integração, incorporados ao seu chip, com acesso a redes de transmissão sem fio, através de ondas de rádio, representadas pelo protocolo</w:t>
      </w:r>
      <w:r>
        <w:rPr>
          <w:i/>
          <w:iCs/>
        </w:rPr>
        <w:t xml:space="preserve"> bluetooth</w:t>
      </w:r>
      <w:r>
        <w:rPr/>
        <w:t xml:space="preserve"> e o mais conceituado e primordial </w:t>
      </w:r>
      <w:del w:id="100" w:author="Hugo Borges de Carvalho" w:date="2023-11-16T21:32:00Z">
        <w:r>
          <w:rPr/>
          <w:delText>w</w:delText>
        </w:r>
      </w:del>
      <w:ins w:id="101" w:author="Hugo Borges de Carvalho" w:date="2023-11-16T21:32:00Z">
        <w:r>
          <w:rPr/>
          <w:t>W</w:t>
        </w:r>
      </w:ins>
      <w:r>
        <w:rPr/>
        <w:t>i</w:t>
      </w:r>
      <w:ins w:id="102" w:author="Hugo Borges de Carvalho" w:date="2023-11-16T21:32:00Z">
        <w:r>
          <w:rPr/>
          <w:t>-</w:t>
        </w:r>
      </w:ins>
      <w:del w:id="103" w:author="Hugo Borges de Carvalho" w:date="2023-11-16T21:32:00Z">
        <w:r>
          <w:rPr/>
          <w:delText>f</w:delText>
        </w:r>
      </w:del>
      <w:ins w:id="104" w:author="Hugo Borges de Carvalho" w:date="2023-11-16T21:32:00Z">
        <w:r>
          <w:rPr/>
          <w:t>F</w:t>
        </w:r>
      </w:ins>
      <w:r>
        <w:rPr/>
        <w:t>i se denotando um dos poucos se não o único controlador de pequeno porte que reúne todas essas propriedades, as quais geram além de uma maneira econômica de se ter uma plataforma embarcada de alta empregabilidade, um enorme avanço para a automatização, que direcionando para a residencial, eleva os conceitos como o da domótica e da Internet das Coisas, tópicos muito abordados com a atual revolução da Tecnologia 4.0 (KOLBAN, 2016).</w:t>
      </w:r>
      <w:r>
        <w:rPr>
          <w:rStyle w:val="FootnoteReference"/>
        </w:rPr>
        <w:footnoteReference w:id="37"/>
      </w:r>
    </w:p>
    <w:p>
      <w:pPr>
        <w:pStyle w:val="Atexto-base"/>
        <w:rPr/>
      </w:pPr>
      <w:r>
        <w:rPr/>
        <w:t xml:space="preserve">2.3.6 </w:t>
      </w:r>
      <w:del w:id="105" w:author="Hugo Borges de Carvalho" w:date="2023-11-16T21:33:00Z">
        <w:r>
          <w:rPr/>
          <w:delText>Apache</w:delText>
        </w:r>
      </w:del>
      <w:ins w:id="106" w:author="Hugo Borges de Carvalho" w:date="2023-11-16T21:33:00Z">
        <w:r>
          <w:rPr/>
          <w:t>ESPAsyncWebServer</w:t>
        </w:r>
      </w:ins>
    </w:p>
    <w:p>
      <w:pPr>
        <w:pStyle w:val="Atexto-base"/>
        <w:rPr>
          <w:ins w:id="118" w:author="Hugo Borges de Carvalho" w:date="2023-11-17T00:27:45Z"/>
        </w:rPr>
      </w:pPr>
      <w:ins w:id="107" w:author="Hugo Borges de Carvalho" w:date="2023-11-17T00:22:17Z">
        <w:r>
          <w:rPr/>
          <w:t xml:space="preserve">O </w:t>
        </w:r>
      </w:ins>
      <w:ins w:id="108" w:author="Hugo Borges de Carvalho" w:date="2023-11-17T00:22:17Z">
        <w:r>
          <w:rPr>
            <w:i/>
            <w:iCs/>
          </w:rPr>
          <w:t>ESPAsyncWebserver</w:t>
        </w:r>
      </w:ins>
      <w:ins w:id="109" w:author="Hugo Borges de Carvalho" w:date="2023-11-17T00:24:46Z">
        <w:r>
          <w:rPr/>
          <w:t xml:space="preserve"> </w:t>
        </w:r>
      </w:ins>
      <w:bookmarkStart w:id="11" w:name="ZOTERO_BREF_3KuGXLKXTcco"/>
      <w:r>
        <w:rPr/>
        <w:t>(DEV, 2023)</w:t>
      </w:r>
      <w:ins w:id="110" w:author="Hugo Borges de Carvalho" w:date="2023-11-17T00:24:46Z">
        <w:bookmarkEnd w:id="11"/>
        <w:r>
          <w:rPr/>
          <w:t xml:space="preserve"> é um é um servidor para os protocolos </w:t>
        </w:r>
      </w:ins>
      <w:ins w:id="111" w:author="Hugo Borges de Carvalho" w:date="2023-11-17T00:24:46Z">
        <w:r>
          <w:rPr>
            <w:i/>
            <w:iCs/>
          </w:rPr>
          <w:t>HTTP</w:t>
        </w:r>
      </w:ins>
      <w:ins w:id="112" w:author="Hugo Borges de Carvalho" w:date="2023-11-17T00:24:46Z">
        <w:r>
          <w:rPr/>
          <w:t xml:space="preserve"> e </w:t>
        </w:r>
      </w:ins>
      <w:ins w:id="113" w:author="Hugo Borges de Carvalho" w:date="2023-11-17T00:24:46Z">
        <w:r>
          <w:rPr>
            <w:i/>
            <w:iCs/>
          </w:rPr>
          <w:t>WebSocket</w:t>
        </w:r>
      </w:ins>
      <w:ins w:id="114" w:author="Hugo Borges de Carvalho" w:date="2023-11-17T00:25:53Z">
        <w:r>
          <w:rPr>
            <w:rFonts w:eastAsia="Times New Roman" w:cs="Times New Roman"/>
            <w:lang w:eastAsia="pt-BR"/>
          </w:rPr>
          <w:t xml:space="preserve">, </w:t>
        </w:r>
      </w:ins>
      <w:ins w:id="115" w:author="Hugo Borges de Carvalho" w:date="2023-11-17T00:25:53Z">
        <w:r>
          <w:rPr/>
          <w:t xml:space="preserve">que roda dentro do próprio ESP32 e outras placas compatíveis. Ele responde a requisições de forma assíncrona: o </w:t>
        </w:r>
      </w:ins>
      <w:ins w:id="116" w:author="Hugo Borges de Carvalho" w:date="2023-11-17T00:27:45Z">
        <w:r>
          <w:rPr>
            <w:i/>
            <w:iCs/>
          </w:rPr>
          <w:t>loop</w:t>
        </w:r>
      </w:ins>
      <w:ins w:id="117" w:author="Hugo Borges de Carvalho" w:date="2023-11-17T00:27:45Z">
        <w:r>
          <w:rPr>
            <w:i w:val="false"/>
            <w:iCs w:val="false"/>
          </w:rPr>
          <w:t xml:space="preserve"> de eventos fica livre para execução de outras tarefas, enquanto as requisições são tratadas concorrentemente; múltiplos clientes podem se conectar com o servidor ao mesmo tempo.</w:t>
        </w:r>
      </w:ins>
    </w:p>
    <w:p>
      <w:pPr>
        <w:pStyle w:val="Atexto-base"/>
        <w:rPr>
          <w:ins w:id="125" w:author="Hugo Borges de Carvalho" w:date="2023-11-17T00:30:48Z"/>
        </w:rPr>
      </w:pPr>
      <w:ins w:id="119" w:author="Hugo Borges de Carvalho" w:date="2023-11-17T00:27:45Z">
        <w:r>
          <w:rPr>
            <w:i w:val="false"/>
            <w:iCs w:val="false"/>
          </w:rPr>
          <w:t>Esse servidor</w:t>
        </w:r>
      </w:ins>
      <w:ins w:id="120" w:author="Hugo Borges de Carvalho" w:date="2023-11-17T00:28:46Z">
        <w:r>
          <w:rPr>
            <w:i w:val="false"/>
            <w:iCs w:val="false"/>
          </w:rPr>
          <w:t xml:space="preserve"> permite que o ESP32 se comunique com a Internet de várias maneiras.</w:t>
        </w:r>
      </w:ins>
      <w:ins w:id="121" w:author="Hugo Borges de Carvalho" w:date="2023-11-17T00:29:47Z">
        <w:r>
          <w:rPr>
            <w:i w:val="false"/>
            <w:iCs w:val="false"/>
          </w:rPr>
          <w:t xml:space="preserve"> O servidor HTTP pode ser utilizado para hospedar um aplicativo da </w:t>
        </w:r>
      </w:ins>
      <w:ins w:id="122" w:author="Hugo Borges de Carvalho" w:date="2023-11-17T00:29:47Z">
        <w:r>
          <w:rPr>
            <w:i/>
            <w:iCs/>
          </w:rPr>
          <w:t>web</w:t>
        </w:r>
      </w:ins>
      <w:ins w:id="123" w:author="Hugo Borges de Carvalho" w:date="2023-11-17T00:29:47Z">
        <w:r>
          <w:rPr>
            <w:i w:val="false"/>
            <w:iCs w:val="false"/>
          </w:rPr>
          <w:t xml:space="preserve"> para configuração sem a necessidade de conexão com outro computador,</w:t>
        </w:r>
      </w:ins>
      <w:ins w:id="124" w:author="Hugo Borges de Carvalho" w:date="2023-11-17T00:30:48Z">
        <w:r>
          <w:rPr>
            <w:i w:val="false"/>
            <w:iCs w:val="false"/>
          </w:rPr>
          <w:t xml:space="preserve"> além do cliente e do microcontrolador.</w:t>
        </w:r>
      </w:ins>
    </w:p>
    <w:p>
      <w:pPr>
        <w:pStyle w:val="Atexto-base"/>
        <w:rPr>
          <w:ins w:id="140" w:author="Hugo Borges de Carvalho" w:date="2023-11-17T00:37:56Z"/>
        </w:rPr>
      </w:pPr>
      <w:ins w:id="126" w:author="Hugo Borges de Carvalho" w:date="2023-11-17T00:30:48Z">
        <w:r>
          <w:rPr>
            <w:i w:val="false"/>
            <w:iCs w:val="false"/>
          </w:rPr>
          <w:t xml:space="preserve">Podemos também utilizar o servidor como forma de comunicação. Utilizando a </w:t>
        </w:r>
      </w:ins>
      <w:ins w:id="127" w:author="Hugo Borges de Carvalho" w:date="2023-11-17T00:32:15Z">
        <w:r>
          <w:rPr>
            <w:i w:val="false"/>
            <w:iCs w:val="false"/>
          </w:rPr>
          <w:t xml:space="preserve">integração do ESPAsyncWebServer com a biblioteca ArduinoJson </w:t>
        </w:r>
      </w:ins>
      <w:bookmarkStart w:id="12" w:name="ZOTERO_BREF_HbYy4SdaFTow"/>
      <w:r>
        <w:rPr>
          <w:i w:val="false"/>
          <w:iCs w:val="false"/>
        </w:rPr>
        <w:t>(BENOITBLANCHON, [s.d.])</w:t>
      </w:r>
      <w:ins w:id="128" w:author="Hugo Borges de Carvalho" w:date="2023-11-17T00:32:15Z">
        <w:bookmarkEnd w:id="12"/>
        <w:r>
          <w:rPr>
            <w:i w:val="false"/>
            <w:iCs w:val="false"/>
          </w:rPr>
          <w:t xml:space="preserve">, os clientes podem receber informações sobre as leitoras dos sensores por meio de uma </w:t>
        </w:r>
      </w:ins>
      <w:ins w:id="129" w:author="Hugo Borges de Carvalho" w:date="2023-11-17T00:32:15Z">
        <w:r>
          <w:rPr>
            <w:rFonts w:eastAsia="Times New Roman" w:cs="Times New Roman"/>
            <w:i w:val="false"/>
            <w:iCs w:val="false"/>
            <w:lang w:eastAsia="pt-BR"/>
          </w:rPr>
          <w:t>requisição</w:t>
        </w:r>
      </w:ins>
      <w:ins w:id="130" w:author="Hugo Borges de Carvalho" w:date="2023-11-17T00:32:15Z">
        <w:r>
          <w:rPr>
            <w:i w:val="false"/>
            <w:iCs w:val="false"/>
          </w:rPr>
          <w:t xml:space="preserve"> com </w:t>
        </w:r>
      </w:ins>
      <w:ins w:id="131" w:author="Hugo Borges de Carvalho" w:date="2023-11-17T00:32:15Z">
        <w:r>
          <w:rPr>
            <w:rFonts w:eastAsia="Times New Roman" w:cs="Times New Roman"/>
            <w:i w:val="false"/>
            <w:iCs w:val="false"/>
            <w:lang w:eastAsia="pt-BR"/>
          </w:rPr>
          <w:t>resposta</w:t>
        </w:r>
      </w:ins>
      <w:ins w:id="132" w:author="Hugo Borges de Carvalho" w:date="2023-11-17T00:32:15Z">
        <w:r>
          <w:rPr>
            <w:i w:val="false"/>
            <w:iCs w:val="false"/>
          </w:rPr>
          <w:t xml:space="preserve"> do tipo </w:t>
        </w:r>
      </w:ins>
      <w:ins w:id="133" w:author="Hugo Borges de Carvalho" w:date="2023-11-17T00:32:15Z">
        <w:r>
          <w:rPr>
            <w:i/>
            <w:iCs/>
          </w:rPr>
          <w:t>JSON</w:t>
        </w:r>
      </w:ins>
      <w:ins w:id="134" w:author="Hugo Borges de Carvalho" w:date="2023-11-17T00:32:15Z">
        <w:r>
          <w:rPr>
            <w:i w:val="false"/>
            <w:iCs w:val="false"/>
          </w:rPr>
          <w:t>. JSON é um padrão</w:t>
        </w:r>
      </w:ins>
      <w:ins w:id="135" w:author="Hugo Borges de Carvalho" w:date="2023-11-17T00:32:15Z">
        <w:r>
          <w:rPr>
            <w:i/>
            <w:iCs/>
          </w:rPr>
          <w:t xml:space="preserve"> de facto </w:t>
        </w:r>
      </w:ins>
      <w:ins w:id="136" w:author="Hugo Borges de Carvalho" w:date="2023-11-17T00:32:15Z">
        <w:r>
          <w:rPr>
            <w:i w:val="false"/>
            <w:iCs w:val="false"/>
          </w:rPr>
          <w:t xml:space="preserve">para interoperabilidade de dados em sistemas de Internet. O servidor também pode receber mensagens HTTP com o método </w:t>
        </w:r>
      </w:ins>
      <w:ins w:id="137" w:author="Hugo Borges de Carvalho" w:date="2023-11-17T00:32:15Z">
        <w:r>
          <w:rPr>
            <w:i/>
            <w:iCs/>
          </w:rPr>
          <w:t>POST</w:t>
        </w:r>
      </w:ins>
      <w:ins w:id="138" w:author="Hugo Borges de Carvalho" w:date="2023-11-17T00:32:15Z">
        <w:r>
          <w:rPr>
            <w:i w:val="false"/>
            <w:iCs w:val="false"/>
          </w:rPr>
          <w:t xml:space="preserve"> para a alteração das configurações no microcontrolador.</w:t>
        </w:r>
      </w:ins>
      <w:ins w:id="139" w:author="Hugo Borges de Carvalho" w:date="2023-11-17T00:46:00Z">
        <w:r>
          <w:rPr>
            <w:i w:val="false"/>
            <w:iCs w:val="false"/>
          </w:rPr>
          <w:t xml:space="preserve"> </w:t>
        </w:r>
      </w:ins>
      <w:bookmarkStart w:id="13" w:name="ZOTERO_BREF_kjkEFObJXXtZ"/>
      <w:r>
        <w:rPr>
          <w:b w:val="false"/>
          <w:i w:val="false"/>
          <w:caps w:val="false"/>
          <w:smallCaps w:val="false"/>
          <w:position w:val="0"/>
          <w:sz w:val="24"/>
          <w:sz w:val="24"/>
          <w:u w:val="none"/>
          <w:vertAlign w:val="baseline"/>
        </w:rPr>
        <w:t>(“JSON”, [s.d.])</w:t>
      </w:r>
      <w:bookmarkEnd w:id="13"/>
    </w:p>
    <w:p>
      <w:pPr>
        <w:pStyle w:val="Atexto-base"/>
        <w:rPr>
          <w:ins w:id="148" w:author="Hugo Borges de Carvalho" w:date="2023-11-17T00:45:35Z"/>
        </w:rPr>
      </w:pPr>
      <w:ins w:id="141" w:author="Hugo Borges de Carvalho" w:date="2023-11-17T00:37:56Z">
        <w:r>
          <w:rPr>
            <w:i w:val="false"/>
            <w:iCs w:val="false"/>
          </w:rPr>
          <w:t xml:space="preserve">O uso do ESP32 permite que tratemos várias </w:t>
        </w:r>
      </w:ins>
      <w:ins w:id="142" w:author="Hugo Borges de Carvalho" w:date="2023-11-17T00:37:56Z">
        <w:r>
          <w:rPr>
            <w:rFonts w:eastAsia="Times New Roman" w:cs="Times New Roman"/>
            <w:i w:val="false"/>
            <w:iCs w:val="false"/>
            <w:lang w:eastAsia="pt-BR"/>
          </w:rPr>
          <w:t>funcionalidades</w:t>
        </w:r>
      </w:ins>
      <w:ins w:id="143" w:author="Hugo Borges de Carvalho" w:date="2023-11-17T00:37:56Z">
        <w:r>
          <w:rPr>
            <w:i w:val="false"/>
            <w:iCs w:val="false"/>
          </w:rPr>
          <w:t xml:space="preserve"> dentro do próprio ESP32</w:t>
        </w:r>
      </w:ins>
      <w:ins w:id="144" w:author="Hugo Borges de Carvalho" w:date="2023-11-17T00:39:11Z">
        <w:r>
          <w:rPr>
            <w:i w:val="false"/>
            <w:iCs w:val="false"/>
          </w:rPr>
          <w:t xml:space="preserve">. </w:t>
        </w:r>
      </w:ins>
      <w:ins w:id="145" w:author="Hugo Borges de Carvalho" w:date="2023-11-17T00:39:11Z">
        <w:r>
          <w:rPr>
            <w:rFonts w:eastAsia="Times New Roman" w:cs="Times New Roman"/>
            <w:i w:val="false"/>
            <w:iCs w:val="false"/>
            <w:lang w:eastAsia="pt-BR"/>
          </w:rPr>
          <w:t>Dispensando o uso de um servidor dedicado para execução de tarefas simples, como leitura/escrita e configuração. O servidor seria somente necessário para persistência de dados, com banco de dados, e para acesso não local, pela Internet como um todo já que redes domésticas não corporativas geralmente não permitem que máquinas locais recebam requisições HTTP</w:t>
        </w:r>
      </w:ins>
      <w:ins w:id="146" w:author="Hugo Borges de Carvalho" w:date="2023-11-17T00:39:11Z">
        <w:r>
          <w:rPr>
            <w:i w:val="false"/>
            <w:iCs w:val="false"/>
          </w:rPr>
          <w:t xml:space="preserve"> </w:t>
        </w:r>
      </w:ins>
      <w:ins w:id="147" w:author="Hugo Borges de Carvalho" w:date="2023-11-17T00:42:06Z">
        <w:r>
          <w:rPr>
            <w:i w:val="false"/>
            <w:iCs w:val="false"/>
          </w:rPr>
          <w:t>externas.</w:t>
        </w:r>
      </w:ins>
    </w:p>
    <w:p>
      <w:pPr>
        <w:pStyle w:val="Atexto-base"/>
        <w:rPr>
          <w:ins w:id="162" w:author="Hugo Borges de Carvalho" w:date="2023-11-17T00:48:38Z"/>
        </w:rPr>
      </w:pPr>
      <w:ins w:id="149" w:author="Hugo Borges de Carvalho" w:date="2023-11-17T00:45:35Z">
        <w:r>
          <w:rPr>
            <w:i w:val="false"/>
            <w:iCs w:val="false"/>
          </w:rPr>
          <w:t xml:space="preserve">O ESPAsyncWebserver também permite a abertura de um servidor do tipo </w:t>
        </w:r>
      </w:ins>
      <w:ins w:id="150" w:author="Hugo Borges de Carvalho" w:date="2023-11-17T00:45:35Z">
        <w:r>
          <w:rPr>
            <w:i/>
            <w:iCs/>
          </w:rPr>
          <w:t>WebSocket.</w:t>
        </w:r>
      </w:ins>
      <w:ins w:id="151" w:author="Hugo Borges de Carvalho" w:date="2023-11-17T00:46:36Z">
        <w:r>
          <w:rPr>
            <w:i/>
            <w:iCs/>
          </w:rPr>
          <w:t xml:space="preserve"> </w:t>
        </w:r>
      </w:ins>
      <w:ins w:id="152" w:author="Hugo Borges de Carvalho" w:date="2023-11-17T00:46:36Z">
        <w:r>
          <w:rPr>
            <w:i w:val="false"/>
            <w:iCs w:val="false"/>
          </w:rPr>
          <w:t xml:space="preserve">Esse tipo de servidor é uma tecnologia da web emergente que permite que tanto o cliente e o servidor se comuniquem de forma </w:t>
        </w:r>
      </w:ins>
      <w:ins w:id="153" w:author="Hugo Borges de Carvalho" w:date="2023-11-17T00:46:36Z">
        <w:r>
          <w:rPr>
            <w:i/>
            <w:iCs/>
          </w:rPr>
          <w:t>full-</w:t>
        </w:r>
      </w:ins>
      <w:ins w:id="154" w:author="Hugo Borges de Carvalho" w:date="2023-11-17T00:46:36Z">
        <w:r>
          <w:rPr>
            <w:b w:val="false"/>
            <w:bCs w:val="false"/>
            <w:i/>
            <w:iCs/>
          </w:rPr>
          <w:t>duplex.</w:t>
        </w:r>
      </w:ins>
      <w:ins w:id="155" w:author="Hugo Borges de Carvalho" w:date="2023-11-17T00:47:37Z">
        <w:r>
          <w:rPr>
            <w:b w:val="false"/>
            <w:bCs w:val="false"/>
            <w:i/>
            <w:iCs/>
          </w:rPr>
          <w:t xml:space="preserve"> </w:t>
        </w:r>
      </w:ins>
      <w:ins w:id="156" w:author="Hugo Borges de Carvalho" w:date="2023-11-17T00:47:37Z">
        <w:r>
          <w:rPr>
            <w:b w:val="false"/>
            <w:bCs w:val="false"/>
            <w:i w:val="false"/>
            <w:iCs w:val="false"/>
          </w:rPr>
          <w:t xml:space="preserve">Podemos utilizar essa </w:t>
        </w:r>
      </w:ins>
      <w:ins w:id="157" w:author="Hugo Borges de Carvalho" w:date="2023-11-17T00:47:37Z">
        <w:r>
          <w:rPr>
            <w:rFonts w:eastAsia="Times New Roman" w:cs="Times New Roman"/>
            <w:b w:val="false"/>
            <w:bCs w:val="false"/>
            <w:i w:val="false"/>
            <w:iCs w:val="false"/>
            <w:lang w:eastAsia="pt-BR"/>
          </w:rPr>
          <w:t>funcionalidade</w:t>
        </w:r>
      </w:ins>
      <w:ins w:id="158" w:author="Hugo Borges de Carvalho" w:date="2023-11-17T00:47:37Z">
        <w:r>
          <w:rPr>
            <w:b w:val="false"/>
            <w:bCs w:val="false"/>
            <w:i w:val="false"/>
            <w:iCs w:val="false"/>
          </w:rPr>
          <w:t xml:space="preserve"> para troca de informação em tempo real, entre a situação do servidor, sem a </w:t>
        </w:r>
      </w:ins>
      <w:ins w:id="159" w:author="Hugo Borges de Carvalho" w:date="2023-11-17T00:47:37Z">
        <w:r>
          <w:rPr>
            <w:rFonts w:eastAsia="Times New Roman" w:cs="Times New Roman"/>
            <w:b w:val="false"/>
            <w:bCs w:val="false"/>
            <w:i w:val="false"/>
            <w:iCs w:val="false"/>
            <w:lang w:eastAsia="pt-BR"/>
          </w:rPr>
          <w:t>necessidade</w:t>
        </w:r>
      </w:ins>
      <w:ins w:id="160" w:author="Hugo Borges de Carvalho" w:date="2023-11-17T00:47:37Z">
        <w:r>
          <w:rPr>
            <w:b w:val="false"/>
            <w:bCs w:val="false"/>
            <w:i w:val="false"/>
            <w:iCs w:val="false"/>
          </w:rPr>
          <w:t xml:space="preserve"> de recarregar páginas da web.</w:t>
        </w:r>
      </w:ins>
      <w:ins w:id="161" w:author="Hugo Borges de Carvalho" w:date="2023-11-17T00:48:38Z">
        <w:r>
          <w:rPr>
            <w:b w:val="false"/>
            <w:bCs w:val="false"/>
            <w:i w:val="false"/>
            <w:iCs w:val="false"/>
          </w:rPr>
          <w:t xml:space="preserve"> </w:t>
        </w:r>
      </w:ins>
      <w:bookmarkStart w:id="14" w:name="ZOTERO_BREF_qna4s1PrgRK1"/>
      <w:r>
        <w:rPr>
          <w:b w:val="false"/>
          <w:i w:val="false"/>
          <w:caps w:val="false"/>
          <w:smallCaps w:val="false"/>
          <w:position w:val="0"/>
          <w:sz w:val="24"/>
          <w:sz w:val="24"/>
          <w:u w:val="none"/>
          <w:vertAlign w:val="baseline"/>
        </w:rPr>
        <w:t>(“WebSockets - APIs da Web | MDN”, 2023)</w:t>
      </w:r>
      <w:bookmarkEnd w:id="14"/>
    </w:p>
    <w:p>
      <w:pPr>
        <w:pStyle w:val="Atexto-base"/>
        <w:rPr>
          <w:ins w:id="164" w:author="Hugo Borges de Carvalho" w:date="2023-11-17T00:48:38Z"/>
        </w:rPr>
      </w:pPr>
      <w:ins w:id="163" w:author="Hugo Borges de Carvalho" w:date="2023-11-17T00:48:38Z">
        <w:r>
          <w:rPr>
            <w:b w:val="false"/>
            <w:bCs w:val="false"/>
            <w:i w:val="false"/>
            <w:iCs w:val="false"/>
          </w:rPr>
          <w:t>432423. Outras bibliotecas e tecnologias utilizadas</w:t>
        </w:r>
      </w:ins>
    </w:p>
    <w:p>
      <w:pPr>
        <w:pStyle w:val="Atexto-base"/>
        <w:rPr>
          <w:ins w:id="171" w:author="Hugo Borges de Carvalho" w:date="2023-11-17T00:52:36Z"/>
        </w:rPr>
      </w:pPr>
      <w:ins w:id="165" w:author="Hugo Borges de Carvalho" w:date="2023-11-17T00:50:33Z">
        <w:r>
          <w:rPr>
            <w:b w:val="false"/>
            <w:bCs w:val="false"/>
            <w:i w:val="false"/>
            <w:iCs w:val="false"/>
          </w:rPr>
          <w:t>Para o uso do sistema, nos desenvolvemos uma interface simples baseada em tecnologias padrão da Web: páginas</w:t>
        </w:r>
      </w:ins>
      <w:ins w:id="166" w:author="Hugo Borges de Carvalho" w:date="2023-11-17T00:51:34Z">
        <w:r>
          <w:rPr>
            <w:b w:val="false"/>
            <w:bCs w:val="false"/>
            <w:i w:val="false"/>
            <w:iCs w:val="false"/>
          </w:rPr>
          <w:t xml:space="preserve"> do tipo </w:t>
        </w:r>
      </w:ins>
      <w:ins w:id="167" w:author="Hugo Borges de Carvalho" w:date="2023-11-17T00:51:34Z">
        <w:r>
          <w:rPr>
            <w:b w:val="false"/>
            <w:bCs w:val="false"/>
            <w:i/>
            <w:iCs/>
          </w:rPr>
          <w:t>HTML</w:t>
        </w:r>
      </w:ins>
      <w:ins w:id="168" w:author="Hugo Borges de Carvalho" w:date="2023-11-17T00:51:34Z">
        <w:r>
          <w:rPr>
            <w:b w:val="false"/>
            <w:bCs w:val="false"/>
            <w:i w:val="false"/>
            <w:iCs w:val="false"/>
          </w:rPr>
          <w:t xml:space="preserve"> com scripts </w:t>
        </w:r>
      </w:ins>
      <w:ins w:id="169" w:author="Hugo Borges de Carvalho" w:date="2023-11-17T00:51:34Z">
        <w:r>
          <w:rPr>
            <w:b w:val="false"/>
            <w:bCs w:val="false"/>
            <w:i/>
            <w:iCs/>
          </w:rPr>
          <w:t>JavaScript</w:t>
        </w:r>
      </w:ins>
      <w:ins w:id="170" w:author="Hugo Borges de Carvalho" w:date="2023-11-17T00:52:36Z">
        <w:r>
          <w:rPr>
            <w:b w:val="false"/>
            <w:bCs w:val="false"/>
            <w:i/>
            <w:iCs/>
          </w:rPr>
          <w:t>.</w:t>
        </w:r>
      </w:ins>
    </w:p>
    <w:p>
      <w:pPr>
        <w:pStyle w:val="Atexto-base"/>
        <w:rPr>
          <w:ins w:id="178" w:author="Hugo Borges de Carvalho" w:date="2023-11-17T00:55:47Z"/>
        </w:rPr>
      </w:pPr>
      <w:ins w:id="172" w:author="Hugo Borges de Carvalho" w:date="2023-11-17T00:52:36Z">
        <w:r>
          <w:rPr>
            <w:b w:val="false"/>
            <w:bCs w:val="false"/>
            <w:i w:val="false"/>
            <w:iCs w:val="false"/>
          </w:rPr>
          <w:t xml:space="preserve">Os arquivos HTML e JavaScript, servidos pelo ESPAsyncWebServer, foram armazenados no próprio ESP32 utilizando o sistema de arquivos </w:t>
        </w:r>
      </w:ins>
      <w:ins w:id="173" w:author="Hugo Borges de Carvalho" w:date="2023-11-17T00:52:36Z">
        <w:r>
          <w:rPr>
            <w:b w:val="false"/>
            <w:bCs w:val="false"/>
            <w:i/>
            <w:iCs/>
          </w:rPr>
          <w:t>SPIFFS</w:t>
        </w:r>
      </w:ins>
      <w:ins w:id="174" w:author="Hugo Borges de Carvalho" w:date="2023-11-17T00:52:36Z">
        <w:r>
          <w:rPr>
            <w:b w:val="false"/>
            <w:bCs w:val="false"/>
            <w:i w:val="false"/>
            <w:iCs w:val="false"/>
          </w:rPr>
          <w:t>. E</w:t>
        </w:r>
      </w:ins>
      <w:ins w:id="175" w:author="Hugo Borges de Carvalho" w:date="2023-11-17T00:53:37Z">
        <w:r>
          <w:rPr>
            <w:b w:val="false"/>
            <w:bCs w:val="false"/>
            <w:i w:val="false"/>
            <w:iCs w:val="false"/>
          </w:rPr>
          <w:t xml:space="preserve">sse sistema de arquivos foi criado para o armazenamento persistente de dados em sistemas embarcados com armazenamento </w:t>
        </w:r>
      </w:ins>
      <w:ins w:id="176" w:author="Hugo Borges de Carvalho" w:date="2023-11-17T00:53:37Z">
        <w:r>
          <w:rPr>
            <w:b w:val="false"/>
            <w:bCs w:val="false"/>
            <w:i/>
            <w:iCs/>
          </w:rPr>
          <w:t>flash.</w:t>
        </w:r>
      </w:ins>
      <w:ins w:id="177" w:author="Hugo Borges de Carvalho" w:date="2023-11-17T00:55:38Z">
        <w:r>
          <w:rPr>
            <w:b w:val="false"/>
            <w:bCs w:val="false"/>
            <w:i/>
            <w:iCs/>
          </w:rPr>
          <w:t xml:space="preserve"> </w:t>
        </w:r>
      </w:ins>
      <w:bookmarkStart w:id="15" w:name="ZOTERO_BREF_25oFvxOVQhHm"/>
      <w:r>
        <w:rPr>
          <w:b w:val="false"/>
          <w:bCs w:val="false"/>
          <w:i/>
          <w:iCs/>
          <w:caps w:val="false"/>
          <w:smallCaps w:val="false"/>
          <w:position w:val="0"/>
          <w:sz w:val="24"/>
          <w:sz w:val="24"/>
          <w:u w:val="none"/>
          <w:vertAlign w:val="baseline"/>
        </w:rPr>
        <w:t>(</w:t>
      </w:r>
      <w:r>
        <w:rPr>
          <w:b w:val="false"/>
          <w:caps w:val="false"/>
          <w:smallCaps w:val="false"/>
          <w:position w:val="0"/>
          <w:sz w:val="24"/>
          <w:sz w:val="24"/>
          <w:u w:val="none"/>
          <w:vertAlign w:val="baseline"/>
        </w:rPr>
        <w:t>“SPIFFS Filesystem - ESP32 - — ESP-IDF Programming Guide latest documentation”, [s.d.])</w:t>
      </w:r>
      <w:bookmarkEnd w:id="15"/>
    </w:p>
    <w:p>
      <w:pPr>
        <w:pStyle w:val="Atexto-base"/>
        <w:rPr>
          <w:b w:val="false"/>
          <w:bCs w:val="false"/>
          <w:i/>
          <w:i/>
          <w:iCs/>
          <w:ins w:id="184" w:author="Hugo Borges de Carvalho" w:date="2023-11-16T21:33:00Z"/>
        </w:rPr>
      </w:pPr>
      <w:ins w:id="179" w:author="Hugo Borges de Carvalho" w:date="2023-11-17T00:55:47Z">
        <w:r>
          <w:rPr>
            <w:b w:val="false"/>
            <w:bCs w:val="false"/>
            <w:i w:val="false"/>
            <w:iCs w:val="false"/>
          </w:rPr>
          <w:t xml:space="preserve">Para exibição de gráficos em tempo real, utilizamos a biblioteca </w:t>
        </w:r>
      </w:ins>
      <w:ins w:id="180" w:author="Hugo Borges de Carvalho" w:date="2023-11-17T00:55:47Z">
        <w:r>
          <w:rPr>
            <w:b w:val="false"/>
            <w:bCs w:val="false"/>
            <w:i/>
            <w:iCs/>
          </w:rPr>
          <w:t xml:space="preserve">Chart.js. </w:t>
        </w:r>
      </w:ins>
      <w:ins w:id="181" w:author="Hugo Borges de Carvalho" w:date="2023-11-17T00:55:47Z">
        <w:r>
          <w:rPr>
            <w:b w:val="false"/>
            <w:bCs w:val="false"/>
            <w:i w:val="false"/>
            <w:iCs w:val="false"/>
          </w:rPr>
          <w:t>Uma das bibliotecas JavaScript mais utilizadas para criação de gráficos dinâmicos</w:t>
        </w:r>
      </w:ins>
      <w:ins w:id="182" w:author="Hugo Borges de Carvalho" w:date="2023-11-17T00:56:49Z">
        <w:r>
          <w:rPr>
            <w:b w:val="false"/>
            <w:bCs w:val="false"/>
            <w:i w:val="false"/>
            <w:iCs w:val="false"/>
          </w:rPr>
          <w:t xml:space="preserve">. </w:t>
        </w:r>
      </w:ins>
      <w:bookmarkStart w:id="16" w:name="ZOTERO_BREF_45JMuHeARLE0"/>
      <w:r>
        <w:rPr>
          <w:b w:val="false"/>
          <w:bCs w:val="false"/>
          <w:i/>
          <w:iCs/>
          <w:caps w:val="false"/>
          <w:smallCaps w:val="false"/>
          <w:position w:val="0"/>
          <w:sz w:val="24"/>
          <w:sz w:val="24"/>
          <w:u w:val="none"/>
          <w:vertAlign w:val="baseline"/>
        </w:rPr>
        <w:t>(</w:t>
      </w:r>
      <w:r>
        <w:rPr>
          <w:b w:val="false"/>
          <w:caps w:val="false"/>
          <w:smallCaps w:val="false"/>
          <w:position w:val="0"/>
          <w:sz w:val="24"/>
          <w:sz w:val="24"/>
          <w:u w:val="none"/>
          <w:vertAlign w:val="baseline"/>
        </w:rPr>
        <w:t>“Chart.js”, [s.d.])</w:t>
      </w:r>
      <w:del w:id="183" w:author="Hugo Borges de Carvalho" w:date="2023-11-17T00:32:44Z">
        <w:bookmarkEnd w:id="16"/>
        <w:r>
          <w:rPr>
            <w:b w:val="false"/>
            <w:bCs w:val="false"/>
            <w:i/>
            <w:iCs/>
            <w:caps w:val="false"/>
            <w:smallCaps w:val="false"/>
            <w:position w:val="0"/>
            <w:sz w:val="24"/>
            <w:sz w:val="24"/>
            <w:u w:val="none"/>
            <w:vertAlign w:val="baseline"/>
          </w:rPr>
          <w:delText>ar</w:delText>
        </w:r>
      </w:del>
    </w:p>
    <w:p>
      <w:pPr>
        <w:pStyle w:val="Atexto-base"/>
        <w:rPr>
          <w:del w:id="195" w:author="Hugo Borges de Carvalho" w:date="2023-11-16T21:33:00Z"/>
        </w:rPr>
      </w:pPr>
      <w:del w:id="185" w:author="Hugo Borges de Carvalho" w:date="2023-11-16T21:33:00Z">
        <w:r>
          <w:rPr/>
          <w:delText xml:space="preserve">Para Alecrim (2006), através de um servidor </w:delText>
        </w:r>
      </w:del>
      <w:del w:id="186" w:author="Hugo Borges de Carvalho" w:date="2023-11-16T21:33:00Z">
        <w:r>
          <w:rPr>
            <w:i/>
            <w:iCs/>
          </w:rPr>
          <w:delText>web</w:delText>
        </w:r>
      </w:del>
      <w:del w:id="187" w:author="Hugo Borges de Carvalho" w:date="2023-11-16T21:33:00Z">
        <w:r>
          <w:rPr/>
          <w:delText xml:space="preserve">, uma pessoa acessa um </w:delText>
        </w:r>
      </w:del>
      <w:del w:id="188" w:author="Hugo Borges de Carvalho" w:date="2023-11-16T21:33:00Z">
        <w:r>
          <w:rPr>
            <w:i/>
            <w:iCs/>
          </w:rPr>
          <w:delText>site</w:delText>
        </w:r>
      </w:del>
      <w:del w:id="189" w:author="Hugo Borges de Carvalho" w:date="2023-11-16T21:33:00Z">
        <w:r>
          <w:rPr/>
          <w:delText xml:space="preserve">, comenta algo em algum fórum online ou mesmo envia um </w:delText>
        </w:r>
      </w:del>
      <w:del w:id="190" w:author="Hugo Borges de Carvalho" w:date="2023-11-16T21:33:00Z">
        <w:r>
          <w:rPr>
            <w:i/>
            <w:iCs/>
          </w:rPr>
          <w:delText>email</w:delText>
        </w:r>
      </w:del>
      <w:del w:id="191" w:author="Hugo Borges de Carvalho" w:date="2023-11-16T21:33:00Z">
        <w:r>
          <w:rPr/>
          <w:delText xml:space="preserve"> através de um formulário </w:delText>
        </w:r>
      </w:del>
      <w:del w:id="192" w:author="Hugo Borges de Carvalho" w:date="2023-11-16T21:33:00Z">
        <w:r>
          <w:rPr>
            <w:i/>
            <w:iCs/>
          </w:rPr>
          <w:delText>web</w:delText>
        </w:r>
      </w:del>
      <w:del w:id="193" w:author="Hugo Borges de Carvalho" w:date="2023-11-16T21:33:00Z">
        <w:r>
          <w:rPr/>
          <w:delText>, por trás de tais endereços existe um servidor web para disponibilizar essas páginas se os demais recursos que precisem ser utilizados.</w:delText>
        </w:r>
      </w:del>
      <w:del w:id="194" w:author="Hugo Borges de Carvalho" w:date="2023-11-16T21:33:00Z">
        <w:r>
          <w:rPr>
            <w:rStyle w:val="FootnoteReference"/>
          </w:rPr>
          <w:footnoteReference w:id="38"/>
        </w:r>
      </w:del>
    </w:p>
    <w:p>
      <w:pPr>
        <w:pStyle w:val="Atexto-base"/>
        <w:rPr>
          <w:del w:id="198" w:author="Hugo Borges de Carvalho" w:date="2023-11-16T21:33:00Z"/>
        </w:rPr>
      </w:pPr>
      <w:del w:id="196" w:author="Hugo Borges de Carvalho" w:date="2023-11-16T21:33:00Z">
        <w:r>
          <w:rPr/>
          <w:delText>Alecrim (2006) ainda reforça que um servidor Web se trata de um computador preparado para processar solicitações HTTP (Hyper-Text Transfer Protocol), o protocolo padrão de transferência de conteúdo da Web. O Apache também trabalha com outros protocolos como o HTTPS (versão segura do HTTP), por exemplo.</w:delText>
        </w:r>
      </w:del>
      <w:del w:id="197" w:author="Hugo Borges de Carvalho" w:date="2023-11-16T21:33:00Z">
        <w:r>
          <w:rPr>
            <w:rStyle w:val="FootnoteReference"/>
          </w:rPr>
          <w:footnoteReference w:id="39"/>
        </w:r>
      </w:del>
    </w:p>
    <w:p>
      <w:pPr>
        <w:pStyle w:val="Atexto-base"/>
        <w:rPr>
          <w:del w:id="202" w:author="Hugo Borges de Carvalho" w:date="2023-11-16T21:33:00Z"/>
        </w:rPr>
      </w:pPr>
      <w:del w:id="199" w:author="Hugo Borges de Carvalho" w:date="2023-11-16T21:33:00Z">
        <w:r>
          <w:rPr/>
          <w:delText xml:space="preserve"> </w:delText>
        </w:r>
      </w:del>
      <w:del w:id="200" w:author="Hugo Borges de Carvalho" w:date="2023-11-16T21:33:00Z">
        <w:r>
          <w:rPr/>
          <w:delText>Laurie e Laurie (1999) define o servidor Web Apache como um programa executado dentro de um sistema operacional multitarefa, sendo chamado de httpd nos ambientes Linux/Unix; no ambiente Windows ė denominado de Apache.exe e normalmente executado em segundo.</w:delText>
        </w:r>
      </w:del>
      <w:del w:id="201" w:author="Hugo Borges de Carvalho" w:date="2023-11-16T21:33:00Z">
        <w:r>
          <w:rPr>
            <w:rStyle w:val="FootnoteReference"/>
          </w:rPr>
          <w:footnoteReference w:id="40"/>
        </w:r>
      </w:del>
    </w:p>
    <w:p>
      <w:pPr>
        <w:pStyle w:val="Atexto-base"/>
        <w:rPr>
          <w:del w:id="205" w:author="Hugo Borges de Carvalho" w:date="2023-11-16T21:33:00Z"/>
        </w:rPr>
      </w:pPr>
      <w:del w:id="203" w:author="Hugo Borges de Carvalho" w:date="2023-11-16T21:33:00Z">
        <w:r>
          <w:rPr/>
          <w:delText>Segundo Alecrim (2006), além de estar disponível para o Linux, o Apache também pode ser instalado e executado em outras plataformas, tornando-o uma ótima opção para computadores obsoletos.</w:delText>
        </w:r>
      </w:del>
      <w:del w:id="204" w:author="Hugo Borges de Carvalho" w:date="2023-11-16T21:33:00Z">
        <w:r>
          <w:rPr>
            <w:rStyle w:val="FootnoteReference"/>
          </w:rPr>
          <w:footnoteReference w:id="41"/>
        </w:r>
      </w:del>
    </w:p>
    <w:p>
      <w:pPr>
        <w:pStyle w:val="Atexto-base"/>
        <w:rPr>
          <w:del w:id="209" w:author="Hugo Borges de Carvalho" w:date="2023-11-16T21:33:00Z"/>
        </w:rPr>
      </w:pPr>
      <w:del w:id="206" w:author="Hugo Borges de Carvalho" w:date="2023-11-16T21:33:00Z">
        <w:r>
          <w:rPr/>
          <w:delText>Alecrim (2006) diz, ainda, que o Apache é capaz de interpretar e executar códigos HTML, PHP, Perl., Shell Script e até o ASP da Microsoft. Mas sua utilização mais conhecida é com o PHP utilizando o banco de dados MySQL</w:delText>
        </w:r>
      </w:del>
      <w:del w:id="207" w:author="Hugo Borges de Carvalho" w:date="2023-11-16T21:33:00Z">
        <w:r>
          <w:rPr>
            <w:rStyle w:val="FootnoteReference"/>
          </w:rPr>
          <w:footnoteReference w:id="42"/>
        </w:r>
      </w:del>
      <w:del w:id="208" w:author="Hugo Borges de Carvalho" w:date="2023-11-16T21:33:00Z">
        <w:r>
          <w:rPr/>
          <w:delText>.</w:delText>
        </w:r>
      </w:del>
    </w:p>
    <w:p>
      <w:pPr>
        <w:pStyle w:val="Atexto-base"/>
        <w:rPr>
          <w:del w:id="214" w:author="Hugo Borges de Carvalho" w:date="2023-11-16T21:33:00Z"/>
        </w:rPr>
      </w:pPr>
      <w:del w:id="210" w:author="Hugo Borges de Carvalho" w:date="2023-11-16T21:33:00Z">
        <w:r>
          <w:rPr/>
          <w:delText xml:space="preserve">Os requisitos de </w:delText>
        </w:r>
      </w:del>
      <w:del w:id="211" w:author="Hugo Borges de Carvalho" w:date="2023-11-16T21:33:00Z">
        <w:r>
          <w:rPr>
            <w:i/>
            <w:iCs/>
          </w:rPr>
          <w:delText>hardware</w:delText>
        </w:r>
      </w:del>
      <w:del w:id="212" w:author="Hugo Borges de Carvalho" w:date="2023-11-16T21:33:00Z">
        <w:r>
          <w:rPr/>
          <w:delText xml:space="preserve"> são mínimos, podendo ser executado em um PC Pentium com 64 MB de memória RAM em pequenos ambientes corporativos (ALECRIM, 2006).</w:delText>
        </w:r>
      </w:del>
      <w:del w:id="213" w:author="Hugo Borges de Carvalho" w:date="2023-11-16T21:33:00Z">
        <w:r>
          <w:rPr>
            <w:rStyle w:val="FootnoteReference"/>
          </w:rPr>
          <w:footnoteReference w:id="43"/>
        </w:r>
      </w:del>
    </w:p>
    <w:p>
      <w:pPr>
        <w:pStyle w:val="Atexto-base"/>
        <w:rPr>
          <w:del w:id="216" w:author="Hugo Borges de Carvalho" w:date="2023-11-16T21:33:00Z"/>
        </w:rPr>
      </w:pPr>
      <w:del w:id="215" w:author="Hugo Borges de Carvalho" w:date="2023-11-16T21:33:00Z">
        <w:r>
          <w:rPr/>
          <w:delText>2.3.7 PHP</w:delText>
        </w:r>
      </w:del>
    </w:p>
    <w:p>
      <w:pPr>
        <w:pStyle w:val="Atexto-base"/>
        <w:rPr>
          <w:del w:id="221" w:author="Hugo Borges de Carvalho" w:date="2023-11-16T21:33:00Z"/>
        </w:rPr>
      </w:pPr>
      <w:del w:id="217" w:author="Hugo Borges de Carvalho" w:date="2023-11-16T21:33:00Z">
        <w:r>
          <w:rPr/>
          <w:delText xml:space="preserve">Segundo Dall’Oglio (2018), a linguagem de programação PHP, que no início significava Personal Home Page Tools, foi criada no outono de 1994 por Rasmus Lerdorf. Essa linguagem era formada por um conjunto de </w:delText>
        </w:r>
      </w:del>
      <w:del w:id="218" w:author="Hugo Borges de Carvalho" w:date="2023-11-16T21:33:00Z">
        <w:r>
          <w:rPr>
            <w:i/>
            <w:iCs/>
          </w:rPr>
          <w:delText>scripts</w:delText>
        </w:r>
      </w:del>
      <w:del w:id="219" w:author="Hugo Borges de Carvalho" w:date="2023-11-16T21:33:00Z">
        <w:r>
          <w:rPr/>
          <w:delText xml:space="preserve"> escritos em linguagem C, voltados à criação de páginas dinâmicas que Rasmus utilizava para monitorar o acesso ao seu currículo na internet. Com o tempo, mais pessoas passaram a utilizá-la e Rasmus adicionou vários recursos, como a interação com bancos de dados. Em 1995, o código-fonte do PHP foi liberado, e, com isso, mais desenvolvedores puderam se juntar ao projeto, naquela época, por um breve período de tempo, o PHP foi chamado de Fl (Forms Interpreter).</w:delText>
        </w:r>
      </w:del>
      <w:del w:id="220" w:author="Hugo Borges de Carvalho" w:date="2023-11-16T21:33:00Z">
        <w:r>
          <w:rPr>
            <w:rStyle w:val="FootnoteReference"/>
          </w:rPr>
          <w:footnoteReference w:id="44"/>
        </w:r>
      </w:del>
    </w:p>
    <w:p>
      <w:pPr>
        <w:pStyle w:val="Atexto-base"/>
        <w:rPr>
          <w:del w:id="224" w:author="Hugo Borges de Carvalho" w:date="2023-11-16T21:33:00Z"/>
        </w:rPr>
      </w:pPr>
      <w:del w:id="222" w:author="Hugo Borges de Carvalho" w:date="2023-11-16T21:33:00Z">
        <w:r>
          <w:rPr/>
          <w:delText>O PHP passou por várias reescritas de código ao longo do tempo e nunca parou de conquistar novos adeptos. Uma segunda versão foi lançada em novembro de 1997, sob o nome PHP/FI 2.0. Naquele momento, aproximadamente 60 mil domínios, ou 1% da internet, já utilizavam PHP, que era mantido principalmente por Rasmus. No mesmo ano Andi Gutmans e Zeev Suraski, estudantes que empregavam essa linguagem em um projeto acadêmico relacionado ao comércio eletrônico, decidiram colaborar com Rasmus para melhorar o PHP. Nesse processo, eles reestruturar, partindo do PHP/FI 2, e isso marcou o início do PHP 3, que foi lançado de forma oficial em junho de 1998. Entre as principais características do PHP 3 estavam a extensibilidade, a possibilidade de conexão com vários bancos de dados, novos protocolos, uma sintaxe mais consistente, suporte à orientação a objetos e uma nova API, que possibilitava a criaçāo de novos módulos e que acabou por atrair vários desenvolvedores ao PHP. No final de 1998, o PHP já estava presente em cerca de 10% dos domínios da internet. Nessa época o significado da sigla PHP mudou para PHP: Hypertext Preprocessor, retratando, assim, a nova realidade de uma linguagem com propósitos mais amplos. (DALL’OGLIO, 2018)</w:delText>
        </w:r>
      </w:del>
      <w:del w:id="223" w:author="Hugo Borges de Carvalho" w:date="2023-11-16T21:33:00Z">
        <w:r>
          <w:rPr>
            <w:rStyle w:val="FootnoteReference"/>
          </w:rPr>
          <w:footnoteReference w:id="45"/>
        </w:r>
      </w:del>
    </w:p>
    <w:p>
      <w:pPr>
        <w:pStyle w:val="Atexto-base"/>
        <w:rPr>
          <w:del w:id="227" w:author="Hugo Borges de Carvalho" w:date="2023-11-16T21:33:00Z"/>
        </w:rPr>
      </w:pPr>
      <w:del w:id="225" w:author="Hugo Borges de Carvalho" w:date="2023-11-16T21:33:00Z">
        <w:r>
          <w:rPr/>
          <w:delText>Dall’Oglio (2018) diz também que no inverno de 1998, Zeev e Andi começaram a trabalhar em uma reescrita do núcleo do PHP. tendo em vista melhorar seu desempenho e sua modularidade em aplicações complexas (O nome foi rebatizado para Zend Engine (Zeev + Andi).</w:delText>
        </w:r>
      </w:del>
      <w:del w:id="226" w:author="Hugo Borges de Carvalho" w:date="2023-11-16T21:33:00Z">
        <w:r>
          <w:rPr>
            <w:rStyle w:val="FootnoteReference"/>
          </w:rPr>
          <w:footnoteReference w:id="46"/>
        </w:r>
      </w:del>
    </w:p>
    <w:p>
      <w:pPr>
        <w:pStyle w:val="Atexto-base"/>
        <w:rPr>
          <w:del w:id="230" w:author="Hugo Borges de Carvalho" w:date="2023-11-16T21:33:00Z"/>
        </w:rPr>
      </w:pPr>
      <w:del w:id="228" w:author="Hugo Borges de Carvalho" w:date="2023-11-16T21:33:00Z">
        <w:r>
          <w:rPr/>
          <w:delText>O PHP 4, já baseado nesse mecanismo, foi lançado em maio de 2000, trazendo melhorias como seções, suporte a diversos servidores web, além da abstração de sua APl, permitindo inclusive ser utilizado como linguagem para shell seript (DALL’OGLIO, 2018).</w:delText>
        </w:r>
      </w:del>
      <w:del w:id="229" w:author="Hugo Borges de Carvalho" w:date="2023-11-16T21:33:00Z">
        <w:r>
          <w:rPr>
            <w:rStyle w:val="FootnoteReference"/>
          </w:rPr>
          <w:footnoteReference w:id="47"/>
        </w:r>
      </w:del>
    </w:p>
    <w:p>
      <w:pPr>
        <w:pStyle w:val="Atexto-base"/>
        <w:rPr>
          <w:del w:id="237" w:author="Hugo Borges de Carvalho" w:date="2023-11-17T00:57:14Z"/>
        </w:rPr>
      </w:pPr>
      <w:del w:id="231" w:author="Hugo Borges de Carvalho" w:date="2023-11-16T21:33:00Z">
        <w:r>
          <w:rPr/>
          <w:delText xml:space="preserve">Conforme Dall’Oglio (2018), Apesar dos esforços empreendidos, o PHP carecia de um suporte mais robusto à programação orientada a objetos. Essas capacidades foram introduzidas no PHP 5, após um extenso período de desenvolvimento que culminou com o lançamento oficial em julho de 2004. Ao longo de mais de uma década o PHP continuou a agregar uma variedade crescente de recursos, solidificando sua posição como uma das linguagens de programação orientada a objetos em maior ascensão globalmente. Estatísticas indicam que o PHP está presente em mais de 80% dos servidores </w:delText>
        </w:r>
      </w:del>
      <w:del w:id="232" w:author="Hugo Borges de Carvalho" w:date="2023-11-16T21:33:00Z">
        <w:r>
          <w:rPr>
            <w:i/>
            <w:iCs/>
          </w:rPr>
          <w:delText xml:space="preserve">web, </w:delText>
        </w:r>
      </w:del>
      <w:del w:id="233" w:author="Hugo Borges de Carvalho" w:date="2023-11-16T21:33:00Z">
        <w:r>
          <w:rPr/>
          <w:delText xml:space="preserve">tornando-o de longe a linguagem mais prevalente para o desenvolvimento </w:delText>
        </w:r>
      </w:del>
      <w:del w:id="234" w:author="Hugo Borges de Carvalho" w:date="2023-11-16T21:33:00Z">
        <w:r>
          <w:rPr>
            <w:i/>
            <w:iCs/>
          </w:rPr>
          <w:delText>web</w:delText>
        </w:r>
      </w:del>
      <w:del w:id="235" w:author="Hugo Borges de Carvalho" w:date="2023-11-16T21:33:00Z">
        <w:r>
          <w:rPr/>
          <w:delText>.</w:delText>
        </w:r>
      </w:del>
      <w:del w:id="236" w:author="Hugo Borges de Carvalho" w:date="2023-11-16T21:33:00Z">
        <w:r>
          <w:rPr>
            <w:rStyle w:val="FootnoteReference"/>
          </w:rPr>
          <w:footnoteReference w:id="48"/>
        </w:r>
      </w:del>
    </w:p>
    <w:p>
      <w:pPr>
        <w:pStyle w:val="Atexto-base"/>
        <w:rPr/>
      </w:pPr>
      <w:r>
        <w:rPr/>
      </w:r>
    </w:p>
    <w:p>
      <w:pPr>
        <w:pStyle w:val="Atexto-base"/>
        <w:rPr/>
      </w:pPr>
      <w:r>
        <w:rPr/>
      </w:r>
    </w:p>
    <w:p>
      <w:pPr>
        <w:pStyle w:val="2ttulonivel2"/>
        <w:rPr/>
      </w:pPr>
      <w:bookmarkStart w:id="17" w:name="_Toc130203048"/>
      <w:bookmarkStart w:id="18" w:name="_Toc43731747"/>
      <w:bookmarkStart w:id="19" w:name="_Hlk74732303"/>
      <w:r>
        <w:rPr/>
        <w:t>2.4 Aplicação das disciplinas estudadas no projeto integrador</w:t>
      </w:r>
      <w:bookmarkEnd w:id="17"/>
      <w:bookmarkEnd w:id="18"/>
      <w:bookmarkEnd w:id="19"/>
    </w:p>
    <w:p>
      <w:pPr>
        <w:pStyle w:val="Atexto-base"/>
        <w:rPr/>
      </w:pPr>
      <w:r>
        <w:rPr/>
        <w:t xml:space="preserve">O desenvolvimento do Sistema de Irrigação Inteligente para hortas caseiras, fundamentado em IoT, </w:t>
      </w:r>
      <w:del w:id="238" w:author="Hugo Borges de Carvalho" w:date="2023-11-16T21:34:00Z">
        <w:r>
          <w:rPr/>
          <w:delText xml:space="preserve">PHP, </w:delText>
        </w:r>
      </w:del>
      <w:r>
        <w:rPr/>
        <w:t>ESP32</w:t>
      </w:r>
      <w:del w:id="239" w:author="Hugo Borges de Carvalho" w:date="2023-11-16T21:34:00Z">
        <w:r>
          <w:rPr/>
          <w:delText>, Apache</w:delText>
        </w:r>
      </w:del>
      <w:r>
        <w:rPr/>
        <w:t>, IDE Arduíno, ThingSpeak.com e</w:t>
      </w:r>
      <w:ins w:id="240" w:author="Hugo Borges de Carvalho" w:date="2023-11-16T21:34:00Z">
        <w:r>
          <w:rPr/>
          <w:t xml:space="preserve"> no ESPAsyncWebserver</w:t>
        </w:r>
      </w:ins>
      <w:del w:id="241" w:author="Hugo Borges de Carvalho" w:date="2023-11-16T21:34:00Z">
        <w:r>
          <w:rPr/>
          <w:delText xml:space="preserve"> MySQL</w:delText>
        </w:r>
      </w:del>
      <w:r>
        <w:rPr/>
        <w:t>, resultou da aplicação de diversos conceitos adquiridos ao longo do curso. Este projeto multidisciplinar envolveu conhecimentos provenientes de disciplinas específicas, cujas contribuições se refletem de maneira significativa na solução proposta.</w:t>
      </w:r>
    </w:p>
    <w:p>
      <w:pPr>
        <w:pStyle w:val="Atexto-base"/>
        <w:rPr/>
      </w:pPr>
      <w:r>
        <w:rPr/>
        <w:t xml:space="preserve">Em primeiro lugar, a base adquirida na disciplina de </w:t>
      </w:r>
      <w:ins w:id="242" w:author="Hugo Borges de Carvalho" w:date="2023-11-16T21:34:00Z">
        <w:r>
          <w:rPr/>
          <w:t>“</w:t>
        </w:r>
      </w:ins>
      <w:r>
        <w:rPr/>
        <w:t>Protocolos de Comunicação IoT</w:t>
      </w:r>
      <w:ins w:id="243" w:author="Hugo Borges de Carvalho" w:date="2023-11-16T21:34:00Z">
        <w:r>
          <w:rPr/>
          <w:t>”</w:t>
        </w:r>
      </w:ins>
      <w:r>
        <w:rPr/>
        <w:t xml:space="preserve"> foi essencial para a implementação de uma comunicação eficiente entre os dispositivos do sistema. A seleção e uso adequado de protocolos possibilitaram a troca de dados relevante para o controle preciso da irrigação, demonstrando a aplicação prática dos conceitos estudados.</w:t>
      </w:r>
    </w:p>
    <w:p>
      <w:pPr>
        <w:pStyle w:val="Atexto-base"/>
        <w:rPr/>
      </w:pPr>
      <w:r>
        <w:rPr/>
        <w:t xml:space="preserve">A disciplina de </w:t>
      </w:r>
      <w:ins w:id="244" w:author="Hugo Borges de Carvalho" w:date="2023-11-16T21:34:00Z">
        <w:r>
          <w:rPr/>
          <w:t>“</w:t>
        </w:r>
      </w:ins>
      <w:r>
        <w:rPr/>
        <w:t>Sistemas Embarcados</w:t>
      </w:r>
      <w:ins w:id="245" w:author="Hugo Borges de Carvalho" w:date="2023-11-16T21:34:00Z">
        <w:r>
          <w:rPr/>
          <w:t>”</w:t>
        </w:r>
      </w:ins>
      <w:r>
        <w:rPr/>
        <w:t xml:space="preserve"> desempenhou um papel crucial na programação do ESP32. Os princípios de eficiência e baixo consumo de recursos foram aplicados, garantindo um desempenho otimizado do sistema embarcado na gestão da irrigação, alinhando-se com as exigências práticas enfrentadas durante o desenvolvimento.</w:t>
      </w:r>
    </w:p>
    <w:p>
      <w:pPr>
        <w:pStyle w:val="Atexto-base"/>
        <w:rPr/>
      </w:pPr>
      <w:r>
        <w:rPr/>
        <w:t xml:space="preserve">A integração com a plataforma ThingSpeak.com foi fundamentada em conhecimentos provenientes da disciplina de </w:t>
      </w:r>
      <w:ins w:id="246" w:author="Hugo Borges de Carvalho" w:date="2023-11-16T21:35:00Z">
        <w:r>
          <w:rPr/>
          <w:t>“</w:t>
        </w:r>
      </w:ins>
      <w:r>
        <w:rPr/>
        <w:t>Plataforma de Ingestão e Análise de Dados</w:t>
      </w:r>
      <w:ins w:id="247" w:author="Hugo Borges de Carvalho" w:date="2023-11-16T21:35:00Z">
        <w:r>
          <w:rPr/>
          <w:t>”</w:t>
        </w:r>
      </w:ins>
      <w:r>
        <w:rPr/>
        <w:t>, onde os conceitos de ingestão e análise de dados foram colocados em prática. Essa integração permitiu a coleta eficiente de dados dos sensores, contribuindo para a tomada de decisões informadas no controle do processo de irrigação.</w:t>
      </w:r>
    </w:p>
    <w:p>
      <w:pPr>
        <w:pStyle w:val="Atexto-base"/>
        <w:rPr/>
      </w:pPr>
      <w:r>
        <w:rPr/>
        <w:t xml:space="preserve">A aplicação de técnicas de </w:t>
      </w:r>
      <w:ins w:id="248" w:author="Hugo Borges de Carvalho" w:date="2023-11-16T21:35:00Z">
        <w:r>
          <w:rPr/>
          <w:t>“</w:t>
        </w:r>
      </w:ins>
      <w:r>
        <w:rPr/>
        <w:t>Processamento Digital de Sinais</w:t>
      </w:r>
      <w:ins w:id="249" w:author="Hugo Borges de Carvalho" w:date="2023-11-16T21:35:00Z">
        <w:r>
          <w:rPr/>
          <w:t>”</w:t>
        </w:r>
      </w:ins>
      <w:r>
        <w:rPr/>
        <w:t xml:space="preserve"> foi evidente na interpretação dos dados sensoriais, contribuindo para uma abordagem inteligente no controle do sistema. A disciplina forneceu as ferramentas necessárias para processar os sinais provenientes dos sensores, melhorando a precisão das decisões tomadas.</w:t>
      </w:r>
    </w:p>
    <w:p>
      <w:pPr>
        <w:pStyle w:val="Atexto-base"/>
        <w:rPr>
          <w:del w:id="251" w:author="Hugo Borges de Carvalho" w:date="2023-11-16T21:35:00Z"/>
        </w:rPr>
      </w:pPr>
      <w:del w:id="250" w:author="Hugo Borges de Carvalho" w:date="2023-11-16T21:35:00Z">
        <w:r>
          <w:rPr/>
          <w:delText>A disciplina de  Banco de Dados teve uma aplicação direta na implementação do banco de dados MySQL, utilizado para armazenar históricos de irrigação e padrões de consumo. Esse componente essencial do projeto destacou a importância da persistência e recuperação de dados para a eficiência a longo prazo do sistema.</w:delText>
        </w:r>
      </w:del>
    </w:p>
    <w:p>
      <w:pPr>
        <w:pStyle w:val="Atexto-base"/>
        <w:rPr/>
      </w:pPr>
      <w:r>
        <w:rPr/>
        <w:t xml:space="preserve">A utilização de </w:t>
      </w:r>
      <w:ins w:id="252" w:author="Hugo Borges de Carvalho" w:date="2023-11-16T21:35:00Z">
        <w:r>
          <w:rPr/>
          <w:t>“</w:t>
        </w:r>
      </w:ins>
      <w:r>
        <w:rPr/>
        <w:t>Estruturas de Dados</w:t>
      </w:r>
      <w:ins w:id="253" w:author="Hugo Borges de Carvalho" w:date="2023-11-16T21:35:00Z">
        <w:r>
          <w:rPr/>
          <w:t>”</w:t>
        </w:r>
      </w:ins>
      <w:r>
        <w:rPr/>
        <w:t xml:space="preserve"> demonstrou-se vital para a manipulação eficiente das informações no sistema, otimizando as operações e contribuindo para a agilidade na execução das tarefas. Essa disciplina ofereceu uma base sólida para a organização e manipulação eficiente de dados no contexto do projeto.</w:t>
      </w:r>
    </w:p>
    <w:p>
      <w:pPr>
        <w:pStyle w:val="Atexto-base"/>
        <w:rPr/>
      </w:pPr>
      <w:r>
        <w:rPr/>
        <w:t xml:space="preserve">A disciplina de </w:t>
      </w:r>
      <w:ins w:id="254" w:author="Hugo Borges de Carvalho" w:date="2023-11-16T21:35:00Z">
        <w:r>
          <w:rPr/>
          <w:t>“</w:t>
        </w:r>
      </w:ins>
      <w:r>
        <w:rPr/>
        <w:t>Circuitos Digitais</w:t>
      </w:r>
      <w:ins w:id="255" w:author="Hugo Borges de Carvalho" w:date="2023-11-16T21:35:00Z">
        <w:r>
          <w:rPr/>
          <w:t>”</w:t>
        </w:r>
      </w:ins>
      <w:r>
        <w:rPr/>
        <w:t xml:space="preserve">  influenciou diretamente na integração dos sensores e atuadores, proporcionando uma compreensão prática da interconexão de componentes eletrônicos. Os conhecimentos adquiridos nessa área foram aplicados na criação de um sistema coeso e funcional.</w:t>
      </w:r>
    </w:p>
    <w:p>
      <w:pPr>
        <w:pStyle w:val="Atexto-base"/>
        <w:rPr>
          <w:del w:id="257" w:author="Hugo Borges de Carvalho" w:date="2023-11-16T21:35:00Z"/>
        </w:rPr>
      </w:pPr>
      <w:del w:id="256" w:author="Hugo Borges de Carvalho" w:date="2023-11-16T21:35:00Z">
        <w:r>
          <w:rPr/>
        </w:r>
      </w:del>
    </w:p>
    <w:p>
      <w:pPr>
        <w:pStyle w:val="Atexto-base"/>
        <w:rPr/>
      </w:pPr>
      <w:r>
        <w:rPr/>
        <w:t xml:space="preserve">O entendimento de </w:t>
      </w:r>
      <w:ins w:id="258" w:author="Hugo Borges de Carvalho" w:date="2023-11-16T21:35:00Z">
        <w:r>
          <w:rPr/>
          <w:t>“</w:t>
        </w:r>
      </w:ins>
      <w:r>
        <w:rPr/>
        <w:t>Controle e Automação</w:t>
      </w:r>
      <w:ins w:id="259" w:author="Hugo Borges de Carvalho" w:date="2023-11-16T21:35:00Z">
        <w:r>
          <w:rPr/>
          <w:t>”</w:t>
        </w:r>
      </w:ins>
      <w:r>
        <w:rPr/>
        <w:t xml:space="preserve"> foi aplicado na otimização dos processos de irrigação, considerando variáveis como umidade do solo e condições ambientais. Os conceitos dessa disciplina foram fundamentais para a implementação de estratégias de controle que garantiram uma irrigação eficiente e adaptativa.</w:t>
      </w:r>
    </w:p>
    <w:p>
      <w:pPr>
        <w:pStyle w:val="Atexto-base"/>
        <w:rPr/>
      </w:pPr>
      <w:r>
        <w:rPr/>
        <w:t xml:space="preserve">A disciplina de </w:t>
      </w:r>
      <w:ins w:id="260" w:author="Hugo Borges de Carvalho" w:date="2023-11-16T21:35:00Z">
        <w:r>
          <w:rPr/>
          <w:t>“</w:t>
        </w:r>
      </w:ins>
      <w:r>
        <w:rPr/>
        <w:t>Programação Orientada a Objetos</w:t>
      </w:r>
      <w:ins w:id="261" w:author="Hugo Borges de Carvalho" w:date="2023-11-16T21:35:00Z">
        <w:r>
          <w:rPr/>
          <w:t>”</w:t>
        </w:r>
      </w:ins>
      <w:r>
        <w:rPr/>
        <w:t xml:space="preserve"> influenciou diretamente no desenvolvimento do software, destacando-se pela modularização e reutilização de código. Isso proporcionou uma arquitetura flexível, facilitando a manutenção e evolução do sistema ao longo do tempo.</w:t>
      </w:r>
    </w:p>
    <w:p>
      <w:pPr>
        <w:pStyle w:val="Atexto-base"/>
        <w:rPr>
          <w:del w:id="266" w:author="Hugo Borges de Carvalho" w:date="2023-11-16T21:36:00Z"/>
        </w:rPr>
      </w:pPr>
      <w:r>
        <w:rPr/>
        <w:t xml:space="preserve">Finalmente, as disciplinas de </w:t>
      </w:r>
      <w:ins w:id="262" w:author="Hugo Borges de Carvalho" w:date="2023-11-16T21:35:00Z">
        <w:r>
          <w:rPr/>
          <w:t>“</w:t>
        </w:r>
      </w:ins>
      <w:r>
        <w:rPr/>
        <w:t>Desenvolvimento para Dispositivos Móveis</w:t>
      </w:r>
      <w:ins w:id="263" w:author="Hugo Borges de Carvalho" w:date="2023-11-16T21:35:00Z">
        <w:r>
          <w:rPr/>
          <w:t>”</w:t>
        </w:r>
      </w:ins>
      <w:r>
        <w:rPr/>
        <w:t xml:space="preserve"> e </w:t>
      </w:r>
      <w:ins w:id="264" w:author="Hugo Borges de Carvalho" w:date="2023-11-16T21:35:00Z">
        <w:r>
          <w:rPr/>
          <w:t>“</w:t>
        </w:r>
      </w:ins>
      <w:r>
        <w:rPr/>
        <w:t>Desenvolvimento Web</w:t>
      </w:r>
      <w:ins w:id="265" w:author="Hugo Borges de Carvalho" w:date="2023-11-16T21:35:00Z">
        <w:r>
          <w:rPr/>
          <w:t>”</w:t>
        </w:r>
      </w:ins>
      <w:r>
        <w:rPr/>
        <w:t xml:space="preserve"> contribuíram para a implementação de interfaces de usuário intuitivas e funcionais. Essas interfaces permitiram o controle e monitoramento do sistema, proporcionando uma experiência abrangente ao usuário final em dispositivos móveis e plataformas web.</w:t>
      </w:r>
    </w:p>
    <w:p>
      <w:pPr>
        <w:pStyle w:val="Atexto-base"/>
        <w:rPr/>
      </w:pPr>
      <w:r>
        <w:rPr/>
      </w:r>
    </w:p>
    <w:p>
      <w:pPr>
        <w:pStyle w:val="Atexto-base"/>
        <w:rPr>
          <w:ins w:id="267" w:author="Hugo Borges de Carvalho" w:date="2023-11-16T21:36:00Z"/>
        </w:rPr>
      </w:pPr>
      <w:r>
        <w:rPr/>
        <w:t>Em síntese, o Sistema de Irrigação Inteligente representa a integração coesa de conhecimentos adquiridos em diversas disciplinas, evidenciando a aplicação prática e interdisciplinar dos conceitos aprendidos ao longo do curso.</w:t>
      </w:r>
    </w:p>
    <w:p>
      <w:pPr>
        <w:pStyle w:val="Atexto-base"/>
        <w:rPr/>
      </w:pPr>
      <w:ins w:id="268" w:author="Hugo Borges de Carvalho" w:date="2023-11-17T01:08:56Z">
        <w:r>
          <w:rPr/>
          <w:t xml:space="preserve">Muitas matérias do ciclo comum também nos auxiliaram com questões metodológicas e </w:t>
        </w:r>
      </w:ins>
      <w:ins w:id="269" w:author="Hugo Borges de Carvalho" w:date="2023-11-17T01:10:00Z">
        <w:r>
          <w:rPr>
            <w:rFonts w:eastAsia="Times New Roman" w:cs="Times New Roman"/>
            <w:lang w:eastAsia="pt-BR"/>
          </w:rPr>
          <w:t>científicas; como pesquisas, o levantamento bibliográfico, o fichamento de fontes, o contato com fontes externas e a redação dos relatórios. Essas disciplinas são “</w:t>
        </w:r>
      </w:ins>
      <w:ins w:id="270" w:author="Hugo Borges de Carvalho" w:date="2023-11-17T01:11:01Z">
        <w:r>
          <w:rPr>
            <w:rFonts w:eastAsia="Times New Roman" w:cs="Times New Roman"/>
            <w:lang w:eastAsia="pt-BR"/>
          </w:rPr>
          <w:t>Leitura e Produção de Textos”, “Ética, Cidadania e Sociedade”, “Inglês” e “Metodologia Cientifica”.</w:t>
        </w:r>
      </w:ins>
    </w:p>
    <w:p>
      <w:pPr>
        <w:pStyle w:val="2ttulonivel2"/>
        <w:rPr>
          <w:ins w:id="271" w:author="Hugo Borges de Carvalho" w:date="2023-11-16T21:37:00Z"/>
        </w:rPr>
      </w:pPr>
      <w:bookmarkStart w:id="20" w:name="_Toc43731748"/>
      <w:bookmarkStart w:id="21" w:name="_Toc130203049"/>
      <w:r>
        <w:rPr/>
        <w:t>2.5 Metodologia</w:t>
      </w:r>
      <w:bookmarkEnd w:id="20"/>
      <w:bookmarkEnd w:id="21"/>
    </w:p>
    <w:p>
      <w:pPr>
        <w:pStyle w:val="Atexto-base"/>
        <w:rPr>
          <w:del w:id="273" w:author="Hugo Borges de Carvalho" w:date="2023-11-17T01:12:02Z"/>
        </w:rPr>
      </w:pPr>
      <w:del w:id="272" w:author="Hugo Borges de Carvalho" w:date="2023-11-17T01:12:02Z">
        <w:r>
          <w:rPr/>
        </w:r>
      </w:del>
    </w:p>
    <w:p>
      <w:pPr>
        <w:pStyle w:val="Atexto-base"/>
        <w:rPr/>
      </w:pPr>
      <w:r>
        <w:rPr/>
        <w:t xml:space="preserve">Inicialmente o foco </w:t>
      </w:r>
      <w:ins w:id="274" w:author="Hugo Borges de Carvalho" w:date="2023-11-17T01:13:01Z">
        <w:r>
          <w:rPr/>
          <w:t>foi</w:t>
        </w:r>
      </w:ins>
      <w:del w:id="275" w:author="Hugo Borges de Carvalho" w:date="2023-11-17T01:13:00Z">
        <w:r>
          <w:rPr/>
          <w:delText>será</w:delText>
        </w:r>
      </w:del>
      <w:r>
        <w:rPr/>
        <w:t xml:space="preserve"> a empatia, ou seja, ouvir e entender a comunidade.</w:t>
      </w:r>
    </w:p>
    <w:p>
      <w:pPr>
        <w:pStyle w:val="Atexto-base"/>
        <w:rPr/>
      </w:pPr>
      <w:r>
        <w:rPr/>
        <w:t>Coleta de Dados: O primeiro passo envolv</w:t>
      </w:r>
      <w:ins w:id="276" w:author="Hugo Borges de Carvalho" w:date="2023-11-17T01:13:13Z">
        <w:r>
          <w:rPr/>
          <w:t>eu</w:t>
        </w:r>
      </w:ins>
      <w:del w:id="277" w:author="Hugo Borges de Carvalho" w:date="2023-11-17T01:13:12Z">
        <w:r>
          <w:rPr/>
          <w:delText>e</w:delText>
        </w:r>
      </w:del>
      <w:r>
        <w:rPr/>
        <w:t xml:space="preserve"> a realização de entrevistas semiestruturadas com moradores de Santa Isabel, SP</w:t>
      </w:r>
      <w:del w:id="278" w:author="Hugo Borges de Carvalho" w:date="2023-11-17T01:13:18Z">
        <w:r>
          <w:rPr/>
          <w:delText>,</w:delText>
        </w:r>
      </w:del>
      <w:ins w:id="279" w:author="Hugo Borges de Carvalho" w:date="2023-11-17T01:13:19Z">
        <w:r>
          <w:rPr/>
          <w:t>;</w:t>
        </w:r>
      </w:ins>
      <w:r>
        <w:rPr/>
        <w:t xml:space="preserve"> que cultivam hortas em casa. As entrevistas </w:t>
      </w:r>
      <w:ins w:id="280" w:author="Hugo Borges de Carvalho" w:date="2023-11-17T01:13:24Z">
        <w:r>
          <w:rPr/>
          <w:t>seguiram</w:t>
        </w:r>
      </w:ins>
      <w:del w:id="281" w:author="Hugo Borges de Carvalho" w:date="2023-11-17T01:13:23Z">
        <w:r>
          <w:rPr/>
          <w:delText>seguirão</w:delText>
        </w:r>
      </w:del>
      <w:r>
        <w:rPr/>
        <w:t xml:space="preserve"> um roteiro predefinido, </w:t>
      </w:r>
      <w:ins w:id="282" w:author="Hugo Borges de Carvalho" w:date="2023-11-17T01:13:30Z">
        <w:r>
          <w:rPr/>
          <w:t xml:space="preserve">mas </w:t>
        </w:r>
      </w:ins>
      <w:r>
        <w:rPr/>
        <w:t xml:space="preserve">permitindo flexibilidade para explorar </w:t>
      </w:r>
      <w:r>
        <w:rPr>
          <w:rFonts w:eastAsia="Times New Roman" w:cs="Times New Roman"/>
          <w:i/>
          <w:iCs/>
          <w:lang w:eastAsia="pt-BR"/>
          <w:rPrChange w:id="0" w:author="Hugo Borges de Carvalho" w:date="2023-11-17T01:13:35Z"/>
        </w:rPr>
        <w:t>insights</w:t>
      </w:r>
      <w:r>
        <w:rPr/>
        <w:t xml:space="preserve"> específicos. A abordagem será </w:t>
      </w:r>
      <w:ins w:id="284" w:author="Hugo Borges de Carvalho" w:date="2023-11-17T01:13:40Z">
        <w:r>
          <w:rPr/>
          <w:t>foi</w:t>
        </w:r>
      </w:ins>
      <w:del w:id="285" w:author="Hugo Borges de Carvalho" w:date="2023-11-17T01:13:39Z">
        <w:r>
          <w:rPr/>
          <w:delText xml:space="preserve">qualitativa </w:delText>
        </w:r>
      </w:del>
      <w:ins w:id="286" w:author="Hugo Borges de Carvalho" w:date="2023-11-17T01:13:40Z">
        <w:r>
          <w:rPr/>
          <w:t xml:space="preserve"> </w:t>
        </w:r>
      </w:ins>
      <w:r>
        <w:rPr/>
        <w:t>e exploratória, buscando que os participantes expressem livremente suas experiências, desafios e sugestões sobre irrigação.</w:t>
      </w:r>
    </w:p>
    <w:p>
      <w:pPr>
        <w:pStyle w:val="Atexto-base"/>
        <w:rPr/>
      </w:pPr>
      <w:r>
        <w:rPr/>
        <w:t xml:space="preserve">Construção das Entrevistas: O roteiro de entrevista </w:t>
      </w:r>
      <w:ins w:id="287" w:author="Hugo Borges de Carvalho" w:date="2023-11-17T01:14:06Z">
        <w:r>
          <w:rPr/>
          <w:t>foi</w:t>
        </w:r>
      </w:ins>
      <w:del w:id="288" w:author="Hugo Borges de Carvalho" w:date="2023-11-17T01:14:05Z">
        <w:r>
          <w:rPr/>
          <w:delText>será</w:delText>
        </w:r>
      </w:del>
      <w:r>
        <w:rPr/>
        <w:t xml:space="preserve"> desenvolvido com base em pesquisas prévias sobre práticas de cultivo de hortas caseiras e desafios com irrigação. </w:t>
      </w:r>
      <w:ins w:id="289" w:author="Hugo Borges de Carvalho" w:date="2023-11-17T01:14:13Z">
        <w:r>
          <w:rPr/>
          <w:t xml:space="preserve">Também com a própria experiência dos integrantes do grupo com plantações dentro de casa e frequentando hortas comunitárias perto de casa. </w:t>
        </w:r>
      </w:ins>
      <w:r>
        <w:rPr/>
        <w:t xml:space="preserve">As perguntas </w:t>
      </w:r>
      <w:ins w:id="290" w:author="Hugo Borges de Carvalho" w:date="2023-11-17T01:15:16Z">
        <w:r>
          <w:rPr/>
          <w:t>foram</w:t>
        </w:r>
      </w:ins>
      <w:del w:id="291" w:author="Hugo Borges de Carvalho" w:date="2023-11-17T01:15:16Z">
        <w:r>
          <w:rPr/>
          <w:delText>serão</w:delText>
        </w:r>
      </w:del>
      <w:r>
        <w:rPr/>
        <w:t xml:space="preserve"> projetadas para iniciar a conversa, permitir histórias pessoais, explorar dificuldades e identificar expectativas em relação a um sistema de irrigação automatizado.</w:t>
      </w:r>
    </w:p>
    <w:p>
      <w:pPr>
        <w:pStyle w:val="Atexto-base"/>
        <w:rPr>
          <w:rFonts w:ascii="Times New Roman" w:hAnsi="Times New Roman" w:eastAsia="Times New Roman" w:cs="Times New Roman"/>
          <w:lang w:eastAsia="pt-BR"/>
        </w:rPr>
      </w:pPr>
      <w:r>
        <w:rPr/>
        <w:t xml:space="preserve">O próximo passo </w:t>
      </w:r>
      <w:ins w:id="292" w:author="Hugo Borges de Carvalho" w:date="2023-11-17T01:15:23Z">
        <w:r>
          <w:rPr/>
          <w:t>foi</w:t>
        </w:r>
      </w:ins>
      <w:del w:id="293" w:author="Hugo Borges de Carvalho" w:date="2023-11-17T01:15:23Z">
        <w:r>
          <w:rPr/>
          <w:delText>será</w:delText>
        </w:r>
      </w:del>
      <w:r>
        <w:rPr/>
        <w:t xml:space="preserve"> a definição</w:t>
      </w:r>
      <w:del w:id="294" w:author="Hugo Borges de Carvalho" w:date="2023-11-17T01:15:50Z">
        <w:r>
          <w:rPr/>
          <w:delText>, ou seja,</w:delText>
        </w:r>
      </w:del>
      <w:ins w:id="295" w:author="Hugo Borges de Carvalho" w:date="2023-11-17T01:15:51Z">
        <w:r>
          <w:rPr/>
          <w:t>.</w:t>
        </w:r>
      </w:ins>
      <w:r>
        <w:rPr/>
        <w:t xml:space="preserve"> </w:t>
      </w:r>
      <w:ins w:id="296" w:author="Hugo Borges de Carvalho" w:date="2023-11-17T01:15:43Z">
        <w:r>
          <w:rPr/>
          <w:t>Fizemos</w:t>
        </w:r>
      </w:ins>
      <w:del w:id="297" w:author="Hugo Borges de Carvalho" w:date="2023-11-17T01:15:42Z">
        <w:r>
          <w:rPr/>
          <w:delText>será</w:delText>
        </w:r>
      </w:del>
      <w:r>
        <w:rPr/>
        <w:t xml:space="preserve"> feita a Definição do Desafio</w:t>
      </w:r>
      <w:ins w:id="298" w:author="Hugo Borges de Carvalho" w:date="2023-11-17T01:15:54Z">
        <w:r>
          <w:rPr/>
          <w:t>, definimos o tema norteador</w:t>
        </w:r>
      </w:ins>
      <w:r>
        <w:rPr/>
        <w:t>.</w:t>
      </w:r>
    </w:p>
    <w:p>
      <w:pPr>
        <w:pStyle w:val="Atexto-base"/>
        <w:rPr/>
      </w:pPr>
      <w:r>
        <w:rPr/>
        <w:t xml:space="preserve">Com base na análise das entrevistas, </w:t>
      </w:r>
      <w:del w:id="299" w:author="Hugo Borges de Carvalho" w:date="2023-11-17T01:16:31Z">
        <w:r>
          <w:rPr/>
          <w:delText xml:space="preserve">será </w:delText>
        </w:r>
      </w:del>
      <w:ins w:id="300" w:author="Hugo Borges de Carvalho" w:date="2023-11-17T01:16:17Z">
        <w:r>
          <w:rPr/>
          <w:t>definimos</w:t>
        </w:r>
      </w:ins>
      <w:del w:id="301" w:author="Hugo Borges de Carvalho" w:date="2023-11-17T01:16:17Z">
        <w:r>
          <w:rPr/>
          <w:delText>definido</w:delText>
        </w:r>
      </w:del>
      <w:ins w:id="302" w:author="Hugo Borges de Carvalho" w:date="2023-11-17T01:16:19Z">
        <w:r>
          <w:rPr/>
          <w:t xml:space="preserve"> o</w:t>
        </w:r>
      </w:ins>
      <w:del w:id="303" w:author="Hugo Borges de Carvalho" w:date="2023-11-17T01:16:26Z">
        <w:r>
          <w:rPr/>
          <w:delText xml:space="preserve"> um </w:delText>
        </w:r>
      </w:del>
      <w:ins w:id="304" w:author="Hugo Borges de Carvalho" w:date="2023-11-17T01:16:33Z">
        <w:r>
          <w:rPr/>
          <w:t xml:space="preserve"> </w:t>
        </w:r>
      </w:ins>
      <w:r>
        <w:rPr/>
        <w:t xml:space="preserve">desafio central que </w:t>
      </w:r>
      <w:ins w:id="305" w:author="Hugo Borges de Carvalho" w:date="2023-11-17T01:16:07Z">
        <w:r>
          <w:rPr/>
          <w:t>orientou</w:t>
        </w:r>
      </w:ins>
      <w:del w:id="306" w:author="Hugo Borges de Carvalho" w:date="2023-11-17T01:16:06Z">
        <w:r>
          <w:rPr/>
          <w:delText>orientará</w:delText>
        </w:r>
      </w:del>
      <w:r>
        <w:rPr/>
        <w:t xml:space="preserve"> o projeto</w:t>
      </w:r>
      <w:del w:id="307" w:author="Hugo Borges de Carvalho" w:date="2023-11-17T01:16:36Z">
        <w:r>
          <w:rPr/>
          <w:delText>,</w:delText>
        </w:r>
      </w:del>
      <w:r>
        <w:rPr/>
        <w:t xml:space="preserve"> como</w:t>
      </w:r>
      <w:ins w:id="308" w:author="Hugo Borges de Carvalho" w:date="2023-11-17T01:16:41Z">
        <w:r>
          <w:rPr/>
          <w:t>:</w:t>
        </w:r>
      </w:ins>
      <w:r>
        <w:rPr/>
        <w:t xml:space="preserve"> criar um sistema de irrigação IoT acessível e eficiente para melhorar a produção de alimentos em hortas caseiras em Santa Isabel</w:t>
      </w:r>
      <w:ins w:id="309" w:author="Hugo Borges de Carvalho" w:date="2023-11-17T01:16:54Z">
        <w:r>
          <w:rPr/>
          <w:t xml:space="preserve"> e Santo André</w:t>
        </w:r>
      </w:ins>
      <w:r>
        <w:rPr/>
        <w:t>, SP.</w:t>
      </w:r>
    </w:p>
    <w:p>
      <w:pPr>
        <w:pStyle w:val="Atexto-base"/>
        <w:rPr/>
      </w:pPr>
      <w:r>
        <w:rPr/>
        <w:t xml:space="preserve">Coleta de Dados: Além das entrevistas, sessões de </w:t>
      </w:r>
      <w:r>
        <w:rPr>
          <w:rFonts w:eastAsia="Times New Roman" w:cs="Times New Roman"/>
          <w:i/>
          <w:iCs/>
          <w:lang w:eastAsia="pt-BR"/>
          <w:rPrChange w:id="0" w:author="Hugo Borges de Carvalho" w:date="2023-11-17T01:17:05Z"/>
        </w:rPr>
        <w:t>brainstorming</w:t>
      </w:r>
      <w:r>
        <w:rPr/>
        <w:t xml:space="preserve"> </w:t>
      </w:r>
      <w:ins w:id="311" w:author="Hugo Borges de Carvalho" w:date="2023-11-17T01:18:02Z">
        <w:r>
          <w:rPr/>
          <w:t>foram</w:t>
        </w:r>
      </w:ins>
      <w:del w:id="312" w:author="Hugo Borges de Carvalho" w:date="2023-11-17T01:18:02Z">
        <w:r>
          <w:rPr/>
          <w:delText>serão</w:delText>
        </w:r>
      </w:del>
      <w:r>
        <w:rPr/>
        <w:t xml:space="preserve"> realizadas com membros da comunidade que cultivam hortas</w:t>
      </w:r>
      <w:del w:id="313" w:author="Hugo Borges de Carvalho" w:date="2023-11-17T01:18:08Z">
        <w:r>
          <w:rPr/>
          <w:delText>,</w:delText>
        </w:r>
      </w:del>
      <w:ins w:id="314" w:author="Hugo Borges de Carvalho" w:date="2023-11-17T01:18:13Z">
        <w:r>
          <w:rPr/>
          <w:t>, incluindo os integrantes do próprio grupo que possuem plantas em casa,</w:t>
        </w:r>
      </w:ins>
      <w:r>
        <w:rPr/>
        <w:t xml:space="preserve"> baseando-se nos insights das entrevistas e histórias compartilhadas. </w:t>
      </w:r>
    </w:p>
    <w:p>
      <w:pPr>
        <w:pStyle w:val="Atexto-base"/>
        <w:rPr/>
      </w:pPr>
      <w:r>
        <w:rPr/>
        <w:t xml:space="preserve">Análise de Dados: As ideias geradas </w:t>
      </w:r>
      <w:ins w:id="315" w:author="Hugo Borges de Carvalho" w:date="2023-11-17T01:18:44Z">
        <w:r>
          <w:rPr/>
          <w:t>foram</w:t>
        </w:r>
      </w:ins>
      <w:del w:id="316" w:author="Hugo Borges de Carvalho" w:date="2023-11-17T01:18:44Z">
        <w:r>
          <w:rPr/>
          <w:delText>serão</w:delText>
        </w:r>
      </w:del>
      <w:r>
        <w:rPr/>
        <w:t xml:space="preserve"> documentadas e avaliadas quanto à viabilidade técnica, custos e impacto na comunidade.</w:t>
      </w:r>
    </w:p>
    <w:p>
      <w:pPr>
        <w:pStyle w:val="Atexto-base"/>
        <w:rPr/>
      </w:pPr>
      <w:r>
        <w:rPr/>
        <w:t xml:space="preserve">Na etapa seguinte, </w:t>
      </w:r>
      <w:ins w:id="317" w:author="Hugo Borges de Carvalho" w:date="2023-11-17T01:18:49Z">
        <w:r>
          <w:rPr/>
          <w:t>realizamos</w:t>
        </w:r>
      </w:ins>
      <w:del w:id="318" w:author="Hugo Borges de Carvalho" w:date="2023-11-17T01:18:49Z">
        <w:r>
          <w:rPr/>
          <w:delText>será realizado</w:delText>
        </w:r>
      </w:del>
      <w:r>
        <w:rPr/>
        <w:t xml:space="preserve"> o processo de Prototipagem, em outras palavras, </w:t>
      </w:r>
      <w:del w:id="319" w:author="Hugo Borges de Carvalho" w:date="2023-11-17T01:18:58Z">
        <w:r>
          <w:rPr/>
          <w:delText xml:space="preserve">serão </w:delText>
        </w:r>
      </w:del>
      <w:ins w:id="320" w:author="Hugo Borges de Carvalho" w:date="2023-11-17T01:18:59Z">
        <w:r>
          <w:rPr/>
          <w:t xml:space="preserve">desenvolvemos e testamos </w:t>
        </w:r>
      </w:ins>
      <w:del w:id="321" w:author="Hugo Borges de Carvalho" w:date="2023-11-17T01:19:06Z">
        <w:r>
          <w:rPr/>
          <w:delText xml:space="preserve">desenvolvidas </w:delText>
        </w:r>
      </w:del>
      <w:r>
        <w:rPr/>
        <w:t>Soluções Tangíveis.</w:t>
      </w:r>
    </w:p>
    <w:p>
      <w:pPr>
        <w:pStyle w:val="Atexto-base"/>
        <w:rPr/>
      </w:pPr>
      <w:r>
        <w:rPr/>
        <w:t xml:space="preserve">Coleta de Dados: Com base nas ideias selecionadas, </w:t>
      </w:r>
      <w:ins w:id="322" w:author="Hugo Borges de Carvalho" w:date="2023-11-17T01:19:25Z">
        <w:r>
          <w:rPr/>
          <w:t>criamos</w:t>
        </w:r>
      </w:ins>
      <w:del w:id="323" w:author="Hugo Borges de Carvalho" w:date="2023-11-17T01:19:25Z">
        <w:r>
          <w:rPr/>
          <w:delText>serão criados</w:delText>
        </w:r>
      </w:del>
      <w:r>
        <w:rPr/>
        <w:t xml:space="preserve"> protótipos conceituais e funcionais do sistema de irrigação IoT. </w:t>
      </w:r>
    </w:p>
    <w:p>
      <w:pPr>
        <w:pStyle w:val="Atexto-base"/>
        <w:rPr>
          <w:ins w:id="327" w:author="Hugo Borges de Carvalho" w:date="2023-11-17T01:19:49Z"/>
        </w:rPr>
      </w:pPr>
      <w:r>
        <w:rPr/>
        <w:t xml:space="preserve">Análise de Dados: A comunidade </w:t>
      </w:r>
      <w:ins w:id="324" w:author="Hugo Borges de Carvalho" w:date="2023-11-17T01:19:31Z">
        <w:r>
          <w:rPr/>
          <w:t>forneceu</w:t>
        </w:r>
      </w:ins>
      <w:del w:id="325" w:author="Hugo Borges de Carvalho" w:date="2023-11-17T01:19:30Z">
        <w:r>
          <w:rPr/>
          <w:delText>fornecerá</w:delText>
        </w:r>
      </w:del>
      <w:r>
        <w:rPr/>
        <w:t xml:space="preserve"> </w:t>
      </w:r>
      <w:r>
        <w:rPr>
          <w:rFonts w:eastAsia="Times New Roman" w:cs="Times New Roman"/>
          <w:i/>
          <w:iCs/>
          <w:lang w:eastAsia="pt-BR"/>
          <w:rPrChange w:id="0" w:author="Hugo Borges de Carvalho" w:date="2023-11-17T01:19:36Z"/>
        </w:rPr>
        <w:t>feedback</w:t>
      </w:r>
      <w:r>
        <w:rPr/>
        <w:t xml:space="preserve"> por meio de testes práticos e sessões de discussão, registrados e analisados para identificar pontos fortes e áreas de melhoria.</w:t>
      </w:r>
    </w:p>
    <w:p>
      <w:pPr>
        <w:pStyle w:val="Atexto-base"/>
        <w:rPr>
          <w:rFonts w:ascii="Times New Roman" w:hAnsi="Times New Roman" w:eastAsia="Times New Roman" w:cs="Times New Roman"/>
          <w:lang w:eastAsia="pt-BR"/>
          <w:del w:id="329" w:author="Hugo Borges de Carvalho" w:date="2023-11-17T03:59:16Z"/>
        </w:rPr>
      </w:pPr>
      <w:del w:id="328" w:author="Hugo Borges de Carvalho" w:date="2023-11-17T03:59:16Z">
        <w:r>
          <w:rPr>
            <w:rFonts w:eastAsia="Times New Roman" w:cs="Times New Roman"/>
            <w:lang w:eastAsia="pt-BR"/>
          </w:rPr>
        </w:r>
      </w:del>
    </w:p>
    <w:p>
      <w:pPr>
        <w:pStyle w:val="Atexto-base"/>
        <w:rPr/>
      </w:pPr>
      <w:r>
        <w:rPr/>
        <w:t xml:space="preserve">Na etapa seguinte </w:t>
      </w:r>
      <w:ins w:id="330" w:author="Hugo Borges de Carvalho" w:date="2023-11-17T01:20:11Z">
        <w:r>
          <w:rPr/>
          <w:t>realizamos</w:t>
        </w:r>
      </w:ins>
      <w:del w:id="331" w:author="Hugo Borges de Carvalho" w:date="2023-11-17T01:20:11Z">
        <w:r>
          <w:rPr/>
          <w:delText xml:space="preserve">será realizado </w:delText>
        </w:r>
      </w:del>
      <w:ins w:id="332" w:author="Hugo Borges de Carvalho" w:date="2023-11-17T01:20:31Z">
        <w:r>
          <w:rPr/>
          <w:t xml:space="preserve"> </w:t>
        </w:r>
      </w:ins>
      <w:r>
        <w:rPr/>
        <w:t>Teste</w:t>
      </w:r>
      <w:ins w:id="333" w:author="Hugo Borges de Carvalho" w:date="2023-11-17T01:20:14Z">
        <w:r>
          <w:rPr/>
          <w:t>s</w:t>
        </w:r>
      </w:ins>
      <w:r>
        <w:rPr/>
        <w:t xml:space="preserve"> (Avaliar e Refinar)</w:t>
      </w:r>
      <w:ins w:id="334" w:author="Hugo Borges de Carvalho" w:date="2023-11-17T01:20:36Z">
        <w:r>
          <w:rPr/>
          <w:t>.</w:t>
        </w:r>
      </w:ins>
    </w:p>
    <w:p>
      <w:pPr>
        <w:pStyle w:val="Atexto-base"/>
        <w:rPr/>
      </w:pPr>
      <w:del w:id="335" w:author="Hugo Borges de Carvalho" w:date="2023-11-17T01:20:40Z">
        <w:r>
          <w:rPr/>
          <w:delText xml:space="preserve"> </w:delText>
        </w:r>
      </w:del>
      <w:r>
        <w:rPr/>
        <w:t>Coleta de Dados: Após testes dos protótipos,</w:t>
      </w:r>
      <w:ins w:id="336" w:author="Hugo Borges de Carvalho" w:date="2023-11-17T01:20:55Z">
        <w:r>
          <w:rPr/>
          <w:t xml:space="preserve"> realizamos</w:t>
        </w:r>
      </w:ins>
      <w:r>
        <w:rPr/>
        <w:t xml:space="preserve"> uma segunda rodada de coleta de </w:t>
      </w:r>
      <w:r>
        <w:rPr>
          <w:rFonts w:eastAsia="Times New Roman" w:cs="Times New Roman"/>
          <w:i/>
          <w:iCs/>
          <w:lang w:eastAsia="pt-BR"/>
          <w:rPrChange w:id="0" w:author="Hugo Borges de Carvalho" w:date="2023-11-17T01:20:47Z"/>
        </w:rPr>
        <w:t>feedback</w:t>
      </w:r>
      <w:r>
        <w:rPr/>
        <w:t xml:space="preserve"> da comunidade será realizada, considerando eficácia, usabilidade e acessibilidade </w:t>
      </w:r>
      <w:ins w:id="338" w:author="Hugo Borges de Carvalho" w:date="2023-11-17T01:21:06Z">
        <w:r>
          <w:rPr/>
          <w:t>do</w:t>
        </w:r>
      </w:ins>
      <w:del w:id="339" w:author="Hugo Borges de Carvalho" w:date="2023-11-17T01:21:05Z">
        <w:r>
          <w:rPr/>
          <w:delText>das soluções</w:delText>
        </w:r>
      </w:del>
      <w:ins w:id="340" w:author="Hugo Borges de Carvalho" w:date="2023-11-17T01:21:06Z">
        <w:r>
          <w:rPr/>
          <w:t xml:space="preserve"> primeiro protótipo produzido</w:t>
        </w:r>
      </w:ins>
      <w:r>
        <w:rPr/>
        <w:t xml:space="preserve">. </w:t>
      </w:r>
    </w:p>
    <w:p>
      <w:pPr>
        <w:pStyle w:val="Atexto-base"/>
        <w:rPr/>
      </w:pPr>
      <w:r>
        <w:rPr/>
        <w:t xml:space="preserve">Análise de Dados: O </w:t>
      </w:r>
      <w:r>
        <w:rPr>
          <w:rFonts w:eastAsia="Times New Roman" w:cs="Times New Roman"/>
          <w:i/>
          <w:iCs/>
          <w:lang w:eastAsia="pt-BR"/>
          <w:rPrChange w:id="0" w:author="Hugo Borges de Carvalho" w:date="2023-11-17T01:21:18Z"/>
        </w:rPr>
        <w:t>feedback</w:t>
      </w:r>
      <w:r>
        <w:rPr/>
        <w:t xml:space="preserve"> adicional</w:t>
      </w:r>
      <w:del w:id="342" w:author="Hugo Borges de Carvalho" w:date="2023-11-17T01:21:24Z">
        <w:r>
          <w:rPr/>
          <w:delText xml:space="preserve"> será</w:delText>
        </w:r>
      </w:del>
      <w:ins w:id="343" w:author="Hugo Borges de Carvalho" w:date="2023-11-17T01:21:24Z">
        <w:r>
          <w:rPr/>
          <w:t xml:space="preserve"> foi</w:t>
        </w:r>
      </w:ins>
      <w:r>
        <w:rPr/>
        <w:t xml:space="preserve"> analisado para refinamento contínuo das soluções, com melhorias iterativas baseadas nas necessidades e preferências da comunidade.</w:t>
      </w:r>
    </w:p>
    <w:p>
      <w:pPr>
        <w:pStyle w:val="Atexto-base"/>
        <w:rPr/>
      </w:pPr>
      <w:r>
        <w:rPr/>
        <w:t xml:space="preserve">O passo seguinte </w:t>
      </w:r>
      <w:del w:id="344" w:author="Hugo Borges de Carvalho" w:date="2023-11-17T01:21:34Z">
        <w:r>
          <w:rPr/>
          <w:delText>será a Implementação, ou seja, implementar a Solução</w:delText>
        </w:r>
      </w:del>
      <w:ins w:id="345" w:author="Hugo Borges de Carvalho" w:date="2023-11-17T01:21:34Z">
        <w:r>
          <w:rPr/>
          <w:t>foi a implementação final da solução</w:t>
        </w:r>
      </w:ins>
      <w:r>
        <w:rPr/>
        <w:t>.</w:t>
      </w:r>
    </w:p>
    <w:p>
      <w:pPr>
        <w:pStyle w:val="Atexto-base"/>
        <w:rPr/>
      </w:pPr>
      <w:r>
        <w:rPr/>
        <w:t xml:space="preserve">Com base nos protótipos refinados e no </w:t>
      </w:r>
      <w:del w:id="346" w:author="Hugo Borges de Carvalho" w:date="2023-11-17T01:21:48Z">
        <w:r>
          <w:rPr/>
          <w:delText>feedback, será desenvolvida</w:delText>
        </w:r>
      </w:del>
      <w:ins w:id="347" w:author="Hugo Borges de Carvalho" w:date="2023-11-17T01:21:51Z">
        <w:r>
          <w:rPr>
            <w:i/>
            <w:iCs/>
          </w:rPr>
          <w:t>feedback</w:t>
        </w:r>
      </w:ins>
      <w:ins w:id="348" w:author="Hugo Borges de Carvalho" w:date="2023-11-17T01:21:51Z">
        <w:r>
          <w:rPr>
            <w:i w:val="false"/>
            <w:iCs w:val="false"/>
          </w:rPr>
          <w:t xml:space="preserve">, </w:t>
        </w:r>
      </w:ins>
      <w:ins w:id="349" w:author="Hugo Borges de Carvalho" w:date="2023-11-17T01:21:51Z">
        <w:r>
          <w:rPr>
            <w:rFonts w:eastAsia="Times New Roman" w:cs="Times New Roman"/>
            <w:i w:val="false"/>
            <w:iCs w:val="false"/>
            <w:lang w:eastAsia="pt-BR"/>
          </w:rPr>
          <w:t>desenvolvendo</w:t>
        </w:r>
      </w:ins>
      <w:r>
        <w:rPr>
          <w:rFonts w:eastAsia="Times New Roman" w:cs="Times New Roman"/>
          <w:i w:val="false"/>
          <w:iCs w:val="false"/>
          <w:lang w:eastAsia="pt-BR"/>
          <w:rPrChange w:id="0" w:author="Hugo Borges de Carvalho" w:date="2023-11-17T01:21:57Z"/>
        </w:rPr>
        <w:t xml:space="preserve"> </w:t>
      </w:r>
      <w:r>
        <w:rPr/>
        <w:t>a versão final do sistema de irrigação IoT</w:t>
      </w:r>
      <w:ins w:id="351" w:author="Hugo Borges de Carvalho" w:date="2023-11-17T01:22:04Z">
        <w:r>
          <w:rPr/>
          <w:t>, que apresentamos nesse Relatório Final.</w:t>
        </w:r>
      </w:ins>
      <w:del w:id="352" w:author="Hugo Borges de Carvalho" w:date="2023-11-17T01:22:03Z">
        <w:r>
          <w:rPr/>
          <w:delText xml:space="preserve">. </w:delText>
        </w:r>
      </w:del>
    </w:p>
    <w:p>
      <w:pPr>
        <w:pStyle w:val="Atexto-base"/>
        <w:rPr/>
      </w:pPr>
      <w:r>
        <w:rPr/>
        <w:t xml:space="preserve">Para terminar, a última etapa será a de avaliação, ou seja, monitorar e ajusta. </w:t>
      </w:r>
    </w:p>
    <w:p>
      <w:pPr>
        <w:pStyle w:val="Atexto-base"/>
        <w:rPr>
          <w:del w:id="354" w:author="Hugo Borges de Carvalho" w:date="2023-11-17T01:22:42Z"/>
        </w:rPr>
      </w:pPr>
      <w:r>
        <w:rPr/>
        <w:t xml:space="preserve">Será realizado um monitoramento, coletando </w:t>
      </w:r>
      <w:r>
        <w:rPr>
          <w:rFonts w:eastAsia="Times New Roman" w:cs="Times New Roman"/>
          <w:i/>
          <w:iCs/>
          <w:lang w:eastAsia="pt-BR"/>
          <w:rPrChange w:id="0" w:author="Hugo Borges de Carvalho" w:date="2023-11-17T01:22:34Z"/>
        </w:rPr>
        <w:t>feedback</w:t>
      </w:r>
      <w:r>
        <w:rPr/>
        <w:t xml:space="preserve"> para fazer melhorias iterativas com base no uso e na evolução das necessidades da comunidade.</w:t>
      </w:r>
    </w:p>
    <w:p>
      <w:pPr>
        <w:pStyle w:val="Atexto-base"/>
        <w:rPr>
          <w:del w:id="356" w:author="Hugo Borges de Carvalho" w:date="2023-11-17T01:22:42Z"/>
        </w:rPr>
      </w:pPr>
      <w:del w:id="355" w:author="Hugo Borges de Carvalho" w:date="2023-11-17T01:22:42Z">
        <w:r>
          <w:rPr/>
        </w:r>
      </w:del>
    </w:p>
    <w:p>
      <w:pPr>
        <w:pStyle w:val="Atexto-base"/>
        <w:rPr/>
      </w:pPr>
      <w:r>
        <w:rPr/>
      </w:r>
    </w:p>
    <w:p>
      <w:pPr>
        <w:pStyle w:val="1ttulonivel1"/>
        <w:rPr>
          <w:ins w:id="357" w:author="Hugo Borges de Carvalho" w:date="2023-11-16T21:37:00Z"/>
        </w:rPr>
      </w:pPr>
      <w:bookmarkStart w:id="22" w:name="_Toc130203050"/>
      <w:bookmarkStart w:id="23" w:name="_Toc43731749"/>
      <w:r>
        <w:rPr/>
        <w:t>3 Resultados: solução final</w:t>
      </w:r>
      <w:bookmarkEnd w:id="22"/>
      <w:bookmarkEnd w:id="23"/>
    </w:p>
    <w:p>
      <w:pPr>
        <w:pStyle w:val="Atexto-base"/>
        <w:rPr>
          <w:ins w:id="360" w:author="Hugo Borges de Carvalho" w:date="2023-11-17T01:58:23Z"/>
        </w:rPr>
      </w:pPr>
      <w:ins w:id="358" w:author="Hugo Borges de Carvalho" w:date="2023-11-17T03:25:05Z">
        <w:r>
          <w:rPr/>
          <w:t>Definimos o tema norteador após brainstorming de discução com o integrantes do grupo</w:t>
        </w:r>
      </w:ins>
      <w:ins w:id="359" w:author="Hugo Borges de Carvalho" w:date="2023-11-17T03:59:38Z">
        <w:r>
          <w:rPr/>
          <w:t xml:space="preserve"> e com a orientadora do projeto.</w:t>
        </w:r>
      </w:ins>
    </w:p>
    <w:p>
      <w:pPr>
        <w:pStyle w:val="Atexto-base"/>
        <w:rPr>
          <w:ins w:id="366" w:author="Hugo Borges de Carvalho" w:date="2023-11-17T02:00:32Z"/>
        </w:rPr>
      </w:pPr>
      <w:ins w:id="361" w:author="Hugo Borges de Carvalho" w:date="2023-11-17T01:58:23Z">
        <w:r>
          <w:rPr/>
          <w:t>Apos a definição do tema norteador, realizamos uma pesquisa inicial para a identificação dos componentes necessários. Compramos diversos componente inicialmente</w:t>
        </w:r>
      </w:ins>
      <w:ins w:id="362" w:author="Hugo Borges de Carvalho" w:date="2023-11-17T01:59:31Z">
        <w:r>
          <w:rPr/>
          <w:t xml:space="preserve">. Alguns componentes foram comprados posteriormente após o recebimento do feedback da comunidade externa e de testes realizados com </w:t>
        </w:r>
      </w:ins>
      <w:ins w:id="363" w:author="Hugo Borges de Carvalho" w:date="2023-11-17T02:00:32Z">
        <w:r>
          <w:rPr/>
          <w:t xml:space="preserve">os primeiros protótipos. A listagem dos matariais necessários para o desenvolvimento da solição, junto de um orçamento aproximado, está listano na </w:t>
        </w:r>
      </w:ins>
      <w:ins w:id="364" w:author="Hugo Borges de Carvalho" w:date="2023-11-17T02:00:32Z">
        <w:r>
          <w:rPr/>
          <w:fldChar w:fldCharType="begin"/>
        </w:r>
        <w:r>
          <w:rPr/>
          <w:instrText xml:space="preserve"> REF Ref_Tabela0_label_and_number \h </w:instrText>
        </w:r>
        <w:r>
          <w:rPr/>
          <w:fldChar w:fldCharType="separate"/>
        </w:r>
        <w:r>
          <w:rPr/>
          <w:t>Tabela 1</w:t>
        </w:r>
        <w:r>
          <w:rPr/>
          <w:fldChar w:fldCharType="end"/>
        </w:r>
      </w:ins>
      <w:ins w:id="365" w:author="Hugo Borges de Carvalho" w:date="2023-11-17T02:00:32Z">
        <w:r>
          <w:rPr>
            <w:rFonts w:eastAsia="Times New Roman" w:cs="Times New Roman"/>
            <w:lang w:eastAsia="pt-BR"/>
          </w:rPr>
          <w:t>.</w:t>
        </w:r>
      </w:ins>
    </w:p>
    <w:p>
      <w:pPr>
        <w:pStyle w:val="Atexto-base"/>
        <w:rPr>
          <w:ins w:id="368" w:author="Hugo Borges de Carvalho" w:date="2023-11-17T02:01:48Z"/>
        </w:rPr>
      </w:pPr>
      <w:ins w:id="367" w:author="Hugo Borges de Carvalho" w:date="2023-11-17T02:01:48Z">
        <w:r>
          <w:rPr>
            <w:rFonts w:eastAsia="Times New Roman" w:cs="Times New Roman"/>
            <w:lang w:eastAsia="pt-BR"/>
          </w:rPr>
          <w:t xml:space="preserve">Justo com o levantamento bibliográfico, identificamos as características necessárias para soluções semelhantes, e escolhemos os componentes e o software e bibliotecas para o desenvolvimento da primeira versão da solução. </w:t>
        </w:r>
      </w:ins>
    </w:p>
    <w:p>
      <w:pPr>
        <w:pStyle w:val="Atexto-base"/>
        <w:rPr>
          <w:ins w:id="375" w:author="Hugo Borges de Carvalho" w:date="2023-11-17T02:08:11Z"/>
        </w:rPr>
      </w:pPr>
      <w:ins w:id="369" w:author="Hugo Borges de Carvalho" w:date="2023-11-17T02:03:14Z">
        <w:r>
          <w:rPr>
            <w:rFonts w:eastAsia="Times New Roman" w:cs="Times New Roman"/>
            <w:lang w:eastAsia="pt-BR"/>
          </w:rPr>
          <w:t>O ESP32 pode ser programado tanto com a sua IDE própria, quanto com o Arduino IDE. As bibliotecas disponíveis no Arduino também</w:t>
        </w:r>
      </w:ins>
      <w:ins w:id="370" w:author="Hugo Borges de Carvalho" w:date="2023-11-17T02:06:39Z">
        <w:r>
          <w:rPr>
            <w:rFonts w:eastAsia="Times New Roman" w:cs="Times New Roman"/>
            <w:lang w:eastAsia="pt-BR"/>
          </w:rPr>
          <w:t xml:space="preserve"> estão disponíveis para uso no ESP32. Por ser mais simples e popular, decidimos pela utilização do Arduino IDE. </w:t>
        </w:r>
      </w:ins>
      <w:ins w:id="371" w:author="Hugo Borges de Carvalho" w:date="2023-11-17T02:11:01Z">
        <w:r>
          <w:rPr>
            <w:rFonts w:eastAsia="Times New Roman" w:cs="Times New Roman"/>
            <w:lang w:eastAsia="pt-BR"/>
          </w:rPr>
          <w:t>O ESP32 utiliza a linguagem de programação C e C++, junto de uma biblioteca de desenvolvimento própria. Podemos instalar mais bibliotecas livres/</w:t>
        </w:r>
      </w:ins>
      <w:ins w:id="372" w:author="Hugo Borges de Carvalho" w:date="2023-11-17T02:11:01Z">
        <w:r>
          <w:rPr>
            <w:rFonts w:eastAsia="Times New Roman" w:cs="Times New Roman"/>
            <w:i/>
            <w:iCs/>
            <w:lang w:eastAsia="pt-BR"/>
          </w:rPr>
          <w:t xml:space="preserve">open source </w:t>
        </w:r>
      </w:ins>
      <w:ins w:id="373" w:author="Hugo Borges de Carvalho" w:date="2023-11-17T02:11:01Z">
        <w:r>
          <w:rPr>
            <w:rFonts w:eastAsia="Times New Roman" w:cs="Times New Roman"/>
            <w:i w:val="false"/>
            <w:iCs w:val="false"/>
            <w:lang w:eastAsia="pt-BR"/>
          </w:rPr>
          <w:t xml:space="preserve">pelo </w:t>
        </w:r>
      </w:ins>
      <w:ins w:id="374" w:author="Hugo Borges de Carvalho" w:date="2023-11-17T02:12:02Z">
        <w:r>
          <w:rPr>
            <w:rFonts w:eastAsia="Times New Roman" w:cs="Times New Roman"/>
            <w:i w:val="false"/>
            <w:iCs w:val="false"/>
            <w:lang w:eastAsia="pt-BR"/>
          </w:rPr>
          <w:t>gerenciador de pacote do IDE.</w:t>
        </w:r>
      </w:ins>
      <w:bookmarkStart w:id="24" w:name="ZOTERO_BREF_VPfj38H0mbHQ"/>
      <w:r>
        <w:rPr>
          <w:b w:val="false"/>
          <w:i w:val="false"/>
          <w:caps w:val="false"/>
          <w:smallCaps w:val="false"/>
          <w:position w:val="0"/>
          <w:sz w:val="24"/>
          <w:sz w:val="24"/>
          <w:u w:val="none"/>
          <w:vertAlign w:val="baseline"/>
        </w:rPr>
        <w:t>(“Getting Started — Arduino-ESP32 2.0.14 documentation”, [s.d.])</w:t>
      </w:r>
      <w:bookmarkEnd w:id="24"/>
    </w:p>
    <w:p>
      <w:pPr>
        <w:pStyle w:val="Atexto-base"/>
        <w:rPr>
          <w:ins w:id="381" w:author="Hugo Borges de Carvalho" w:date="2023-11-17T02:08:11Z"/>
        </w:rPr>
      </w:pPr>
      <w:ins w:id="376" w:author="Hugo Borges de Carvalho" w:date="2023-11-17T02:08:11Z">
        <w:r>
          <w:rPr>
            <w:b w:val="false"/>
            <w:i w:val="false"/>
            <w:caps w:val="false"/>
            <w:smallCaps w:val="false"/>
            <w:position w:val="0"/>
            <w:sz w:val="24"/>
            <w:sz w:val="24"/>
            <w:u w:val="none"/>
            <w:vertAlign w:val="baseline"/>
          </w:rPr>
          <w:t xml:space="preserve">Para o primeiro teste, conectamos o ESP32 com o sensor capacitivo de umidade do solo e do sensor de temperatura e umidade do ar DHT11. Os dados do sensor de umidade são </w:t>
        </w:r>
      </w:ins>
      <w:ins w:id="377" w:author="Hugo Borges de Carvalho" w:date="2023-11-17T02:08:11Z">
        <w:r>
          <w:rPr>
            <w:b w:val="false"/>
            <w:i w:val="false"/>
            <w:iCs w:val="false"/>
            <w:caps w:val="false"/>
            <w:smallCaps w:val="false"/>
            <w:position w:val="0"/>
            <w:sz w:val="24"/>
            <w:sz w:val="24"/>
            <w:u w:val="none"/>
            <w:vertAlign w:val="baseline"/>
          </w:rPr>
          <w:t xml:space="preserve">lidos pelo valor da voltagem de entrada por um dos </w:t>
        </w:r>
      </w:ins>
      <w:ins w:id="378" w:author="Hugo Borges de Carvalho" w:date="2023-11-17T02:08:11Z">
        <w:r>
          <w:rPr>
            <w:b w:val="false"/>
            <w:i/>
            <w:iCs/>
            <w:caps w:val="false"/>
            <w:smallCaps w:val="false"/>
            <w:position w:val="0"/>
            <w:sz w:val="24"/>
            <w:sz w:val="24"/>
            <w:u w:val="none"/>
            <w:vertAlign w:val="baseline"/>
          </w:rPr>
          <w:t>pins GPIO</w:t>
        </w:r>
      </w:ins>
      <w:ins w:id="379" w:author="Hugo Borges de Carvalho" w:date="2023-11-17T02:08:11Z">
        <w:r>
          <w:rPr>
            <w:b w:val="false"/>
            <w:i w:val="false"/>
            <w:iCs w:val="false"/>
            <w:caps w:val="false"/>
            <w:smallCaps w:val="false"/>
            <w:position w:val="0"/>
            <w:sz w:val="24"/>
            <w:sz w:val="24"/>
            <w:u w:val="none"/>
            <w:vertAlign w:val="baseline"/>
          </w:rPr>
          <w:t xml:space="preserve"> do ESP32. Os valores do DHT11 são lidos com o auxílio da biblioteca </w:t>
        </w:r>
      </w:ins>
      <w:ins w:id="380" w:author="Hugo Borges de Carvalho" w:date="2023-11-17T02:08:11Z">
        <w:r>
          <w:rPr>
            <w:b w:val="false"/>
            <w:i/>
            <w:iCs/>
            <w:caps w:val="false"/>
            <w:smallCaps w:val="false"/>
            <w:position w:val="0"/>
            <w:sz w:val="24"/>
            <w:sz w:val="24"/>
            <w:u w:val="none"/>
            <w:vertAlign w:val="baseline"/>
          </w:rPr>
          <w:t xml:space="preserve">DHT-sensor-library. </w:t>
        </w:r>
      </w:ins>
      <w:bookmarkStart w:id="25" w:name="ZOTERO_BREF_Moh3ZkSIrUiC"/>
      <w:r>
        <w:rPr>
          <w:b w:val="false"/>
          <w:i w:val="false"/>
          <w:caps w:val="false"/>
          <w:smallCaps w:val="false"/>
          <w:position w:val="0"/>
          <w:sz w:val="24"/>
          <w:sz w:val="24"/>
          <w:u w:val="none"/>
          <w:vertAlign w:val="baseline"/>
        </w:rPr>
        <w:t>(“DHT sensor library”, 2023)</w:t>
      </w:r>
      <w:bookmarkEnd w:id="25"/>
    </w:p>
    <w:p>
      <w:pPr>
        <w:pStyle w:val="Atexto-base"/>
        <w:rPr>
          <w:ins w:id="390" w:author="Hugo Borges de Carvalho" w:date="2023-11-17T02:17:11Z"/>
        </w:rPr>
      </w:pPr>
      <w:ins w:id="382" w:author="Hugo Borges de Carvalho" w:date="2023-11-17T02:08:11Z">
        <w:r>
          <w:rPr>
            <w:b w:val="false"/>
            <w:i w:val="false"/>
            <w:iCs w:val="false"/>
            <w:caps w:val="false"/>
            <w:smallCaps w:val="false"/>
            <w:position w:val="0"/>
            <w:sz w:val="24"/>
            <w:sz w:val="24"/>
            <w:u w:val="none"/>
            <w:vertAlign w:val="baseline"/>
          </w:rPr>
          <w:t xml:space="preserve">Utilizamos as funções de entrada e saída serial tipo </w:t>
        </w:r>
      </w:ins>
      <w:ins w:id="383" w:author="Hugo Borges de Carvalho" w:date="2023-11-17T02:16:04Z">
        <w:r>
          <w:rPr>
            <w:b w:val="false"/>
            <w:i/>
            <w:iCs/>
            <w:caps w:val="false"/>
            <w:smallCaps w:val="false"/>
            <w:position w:val="0"/>
            <w:sz w:val="24"/>
            <w:sz w:val="24"/>
            <w:u w:val="none"/>
            <w:vertAlign w:val="baseline"/>
          </w:rPr>
          <w:t>UART</w:t>
        </w:r>
      </w:ins>
      <w:ins w:id="384" w:author="Hugo Borges de Carvalho" w:date="2023-11-17T02:16:04Z">
        <w:r>
          <w:rPr>
            <w:b w:val="false"/>
            <w:i w:val="false"/>
            <w:iCs w:val="false"/>
            <w:caps w:val="false"/>
            <w:smallCaps w:val="false"/>
            <w:position w:val="0"/>
            <w:sz w:val="24"/>
            <w:sz w:val="24"/>
            <w:u w:val="none"/>
            <w:vertAlign w:val="baseline"/>
          </w:rPr>
          <w:t xml:space="preserve">, que permite que o microcontrolador envie mensagens de texto para o computador conecta por </w:t>
        </w:r>
      </w:ins>
      <w:ins w:id="385" w:author="Hugo Borges de Carvalho" w:date="2023-11-17T02:16:04Z">
        <w:r>
          <w:rPr>
            <w:b w:val="false"/>
            <w:i/>
            <w:iCs/>
            <w:caps w:val="false"/>
            <w:smallCaps w:val="false"/>
            <w:position w:val="0"/>
            <w:sz w:val="24"/>
            <w:sz w:val="24"/>
            <w:u w:val="none"/>
            <w:vertAlign w:val="baseline"/>
          </w:rPr>
          <w:t xml:space="preserve">USB, </w:t>
        </w:r>
      </w:ins>
      <w:ins w:id="386" w:author="Hugo Borges de Carvalho" w:date="2023-11-17T02:16:04Z">
        <w:r>
          <w:rPr>
            <w:b w:val="false"/>
            <w:i w:val="false"/>
            <w:iCs w:val="false"/>
            <w:caps w:val="false"/>
            <w:smallCaps w:val="false"/>
            <w:position w:val="0"/>
            <w:sz w:val="24"/>
            <w:sz w:val="24"/>
            <w:u w:val="none"/>
            <w:vertAlign w:val="baseline"/>
          </w:rPr>
          <w:t xml:space="preserve">para </w:t>
        </w:r>
      </w:ins>
      <w:ins w:id="387" w:author="Hugo Borges de Carvalho" w:date="2023-11-17T02:17:11Z">
        <w:r>
          <w:rPr>
            <w:b w:val="false"/>
            <w:i w:val="false"/>
            <w:iCs w:val="false"/>
            <w:caps w:val="false"/>
            <w:smallCaps w:val="false"/>
            <w:position w:val="0"/>
            <w:sz w:val="24"/>
            <w:sz w:val="24"/>
            <w:u w:val="none"/>
            <w:vertAlign w:val="baseline"/>
          </w:rPr>
          <w:t xml:space="preserve">verificar se as leituras dos sensores estavam corretas. Esse primeiro teste aparece na </w:t>
        </w:r>
      </w:ins>
      <w:ins w:id="388" w:author="Hugo Borges de Carvalho" w:date="2023-11-17T02:17:11Z">
        <w:r>
          <w:rPr>
            <w:b w:val="false"/>
            <w:i w:val="false"/>
            <w:iCs w:val="false"/>
            <w:caps w:val="false"/>
            <w:smallCaps w:val="false"/>
            <w:position w:val="0"/>
            <w:sz w:val="24"/>
            <w:sz w:val="24"/>
            <w:u w:val="none"/>
            <w:vertAlign w:val="baseline"/>
          </w:rPr>
          <w:fldChar w:fldCharType="begin"/>
        </w:r>
        <w:r>
          <w:rPr>
            <w:smallCaps w:val="false"/>
            <w:caps w:val="false"/>
            <w:vertAlign w:val="baseline"/>
            <w:position w:val="0"/>
            <w:sz w:val="24"/>
            <w:sz w:val="24"/>
            <w:i w:val="false"/>
            <w:u w:val="none"/>
            <w:b w:val="false"/>
            <w:iCs w:val="false"/>
          </w:rPr>
          <w:instrText xml:space="preserve"> REF Ref_Figura0_label_and_number \h </w:instrText>
        </w:r>
        <w:r>
          <w:rPr>
            <w:smallCaps w:val="false"/>
            <w:caps w:val="false"/>
            <w:vertAlign w:val="baseline"/>
            <w:position w:val="0"/>
            <w:sz w:val="24"/>
            <w:sz w:val="24"/>
            <w:i w:val="false"/>
            <w:u w:val="none"/>
            <w:b w:val="false"/>
            <w:iCs w:val="false"/>
          </w:rPr>
          <w:fldChar w:fldCharType="separate"/>
        </w:r>
        <w:r>
          <w:rPr>
            <w:smallCaps w:val="false"/>
            <w:caps w:val="false"/>
            <w:vertAlign w:val="baseline"/>
            <w:position w:val="0"/>
            <w:sz w:val="24"/>
            <w:sz w:val="24"/>
            <w:i w:val="false"/>
            <w:u w:val="none"/>
            <w:b w:val="false"/>
            <w:iCs w:val="false"/>
          </w:rPr>
          <w:t>Figura 1</w:t>
        </w:r>
        <w:r>
          <w:rPr>
            <w:smallCaps w:val="false"/>
            <w:caps w:val="false"/>
            <w:vertAlign w:val="baseline"/>
            <w:position w:val="0"/>
            <w:sz w:val="24"/>
            <w:sz w:val="24"/>
            <w:i w:val="false"/>
            <w:u w:val="none"/>
            <w:b w:val="false"/>
            <w:iCs w:val="false"/>
          </w:rPr>
          <w:fldChar w:fldCharType="end"/>
        </w:r>
      </w:ins>
      <w:ins w:id="389" w:author="Hugo Borges de Carvalho" w:date="2023-11-17T02:17:11Z">
        <w:r>
          <w:rPr>
            <w:rFonts w:eastAsia="Times New Roman" w:cs="Times New Roman"/>
            <w:b w:val="false"/>
            <w:i w:val="false"/>
            <w:iCs w:val="false"/>
            <w:caps w:val="false"/>
            <w:smallCaps w:val="false"/>
            <w:position w:val="0"/>
            <w:sz w:val="24"/>
            <w:sz w:val="24"/>
            <w:u w:val="none"/>
            <w:vertAlign w:val="baseline"/>
            <w:lang w:eastAsia="pt-BR"/>
          </w:rPr>
          <w:t>.</w:t>
        </w:r>
      </w:ins>
    </w:p>
    <w:p>
      <w:pPr>
        <w:pStyle w:val="Atexto-base"/>
        <w:rPr>
          <w:rFonts w:ascii="Times New Roman" w:hAnsi="Times New Roman" w:eastAsia="Times New Roman" w:cs="Times New Roman"/>
          <w:b w:val="false"/>
          <w:i w:val="false"/>
          <w:i w:val="false"/>
          <w:iCs w:val="false"/>
          <w:caps w:val="false"/>
          <w:smallCaps w:val="false"/>
          <w:position w:val="0"/>
          <w:sz w:val="24"/>
          <w:sz w:val="24"/>
          <w:u w:val="none"/>
          <w:vertAlign w:val="baseline"/>
          <w:lang w:eastAsia="pt-BR"/>
          <w:ins w:id="392" w:author="Hugo Borges de Carvalho" w:date="2023-11-17T02:19:21Z"/>
        </w:rPr>
      </w:pPr>
      <w:ins w:id="391" w:author="Hugo Borges de Carvalho" w:date="2023-11-17T02:19:21Z">
        <w:r>
          <w:rPr>
            <w:rFonts w:eastAsia="Times New Roman" w:cs="Times New Roman"/>
            <w:b w:val="false"/>
            <w:i w:val="false"/>
            <w:iCs w:val="false"/>
            <w:caps w:val="false"/>
            <w:smallCaps w:val="false"/>
            <w:position w:val="0"/>
            <w:sz w:val="24"/>
            <w:sz w:val="24"/>
            <w:u w:val="none"/>
            <w:vertAlign w:val="baseline"/>
            <w:lang w:eastAsia="pt-BR"/>
          </w:rPr>
        </w:r>
      </w:ins>
    </w:p>
    <w:p>
      <w:pPr>
        <w:pStyle w:val="Atexto-base"/>
        <w:rPr>
          <w:ins w:id="395" w:author="Hugo Borges de Carvalho" w:date="2023-11-17T02:20:22Z"/>
        </w:rPr>
      </w:pPr>
      <w:ins w:id="393" w:author="Hugo Borges de Carvalho" w:date="2023-11-17T02:19:21Z">
        <w:r>
          <w:rPr>
            <w:rFonts w:eastAsia="Times New Roman" w:cs="Times New Roman"/>
            <w:b w:val="false"/>
            <w:i w:val="false"/>
            <w:iCs w:val="false"/>
            <w:caps w:val="false"/>
            <w:smallCaps w:val="false"/>
            <w:position w:val="0"/>
            <w:sz w:val="24"/>
            <w:sz w:val="24"/>
            <w:u w:val="none"/>
            <w:vertAlign w:val="baseline"/>
            <w:lang w:eastAsia="pt-BR"/>
          </w:rPr>
          <w:t>Depois de verificar as leitura correta dos sensores, conectamos outro sensor fotoresistor, que detecta luminosidade. A leitu</w:t>
        </w:r>
      </w:ins>
      <w:r>
        <mc:AlternateContent>
          <mc:Choice Requires="wps">
            <w:drawing>
              <wp:anchor behindDoc="0" distT="0" distB="0" distL="0" distR="0" simplePos="0" locked="0" layoutInCell="0" allowOverlap="1" relativeHeight="2">
                <wp:simplePos x="0" y="0"/>
                <wp:positionH relativeFrom="column">
                  <wp:posOffset>1182370</wp:posOffset>
                </wp:positionH>
                <wp:positionV relativeFrom="paragraph">
                  <wp:posOffset>137160</wp:posOffset>
                </wp:positionV>
                <wp:extent cx="3394710" cy="3043555"/>
                <wp:effectExtent l="0" t="0" r="0" b="0"/>
                <wp:wrapTopAndBottom/>
                <wp:docPr id="1" name="Quadro1"/>
                <a:graphic xmlns:a="http://schemas.openxmlformats.org/drawingml/2006/main">
                  <a:graphicData uri="http://schemas.microsoft.com/office/word/2010/wordprocessingShape">
                    <wps:wsp>
                      <wps:cNvSpPr/>
                      <wps:spPr>
                        <a:xfrm>
                          <a:off x="0" y="0"/>
                          <a:ext cx="3394800" cy="3043440"/>
                        </a:xfrm>
                        <a:prstGeom prst="rect">
                          <a:avLst/>
                        </a:prstGeom>
                        <a:solidFill>
                          <a:srgbClr val="ffffff"/>
                        </a:solidFill>
                        <a:ln w="0">
                          <a:noFill/>
                        </a:ln>
                      </wps:spPr>
                      <wps:style>
                        <a:lnRef idx="0"/>
                        <a:fillRef idx="0"/>
                        <a:effectRef idx="0"/>
                        <a:fontRef idx="minor"/>
                      </wps:style>
                      <wps:txbx>
                        <w:txbxContent>
                          <w:p>
                            <w:pPr>
                              <w:pStyle w:val="Figura"/>
                              <w:spacing w:before="120" w:after="120"/>
                              <w:rPr/>
                            </w:pPr>
                            <w:bookmarkStart w:id="26" w:name="Ref_Figura0_label_and_number"/>
                            <w:r>
                              <w:rPr>
                                <w:color w:val="000000"/>
                              </w:rPr>
                              <w:drawing>
                                <wp:inline distT="0" distB="0" distL="0" distR="0">
                                  <wp:extent cx="3394710" cy="2715895"/>
                                  <wp:effectExtent l="0" t="0" r="0" b="0"/>
                                  <wp:docPr id="3" name="Figura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ura1" descr=""/>
                                          <pic:cNvPicPr>
                                            <a:picLocks noChangeAspect="1" noChangeArrowheads="1"/>
                                          </pic:cNvPicPr>
                                        </pic:nvPicPr>
                                        <pic:blipFill>
                                          <a:blip r:embed="rId2"/>
                                          <a:stretch>
                                            <a:fillRect/>
                                          </a:stretch>
                                        </pic:blipFill>
                                        <pic:spPr bwMode="auto">
                                          <a:xfrm>
                                            <a:off x="0" y="0"/>
                                            <a:ext cx="3394710" cy="2715895"/>
                                          </a:xfrm>
                                          <a:prstGeom prst="rect">
                                            <a:avLst/>
                                          </a:prstGeom>
                                        </pic:spPr>
                                      </pic:pic>
                                    </a:graphicData>
                                  </a:graphic>
                                </wp:inline>
                              </w:drawing>
                            </w:r>
                            <w:r>
                              <w:rPr>
                                <w:color w:val="000000"/>
                              </w:rPr>
                              <w:t xml:space="preserve">Figura </w:t>
                            </w:r>
                            <w:r>
                              <w:rPr>
                                <w:color w:val="000000"/>
                              </w:rPr>
                              <w:fldChar w:fldCharType="begin"/>
                            </w:r>
                            <w:r>
                              <w:rPr>
                                <w:color w:val="000000"/>
                              </w:rPr>
                              <w:instrText xml:space="preserve"> SEQ Figura \* ARABIC </w:instrText>
                            </w:r>
                            <w:r>
                              <w:rPr>
                                <w:color w:val="000000"/>
                              </w:rPr>
                              <w:fldChar w:fldCharType="separate"/>
                            </w:r>
                            <w:r>
                              <w:rPr>
                                <w:color w:val="000000"/>
                              </w:rPr>
                              <w:t>1</w:t>
                            </w:r>
                            <w:r>
                              <w:rPr>
                                <w:color w:val="000000"/>
                              </w:rPr>
                              <w:fldChar w:fldCharType="end"/>
                            </w:r>
                            <w:bookmarkEnd w:id="26"/>
                            <w:r>
                              <w:rPr>
                                <w:color w:val="000000"/>
                              </w:rPr>
                              <w:t>: Primeiro protótipo para leitura dos sensores</w:t>
                            </w:r>
                          </w:p>
                        </w:txbxContent>
                      </wps:txbx>
                      <wps:bodyPr lIns="0" rIns="0" tIns="0" bIns="0" anchor="t">
                        <a:noAutofit/>
                      </wps:bodyPr>
                    </wps:wsp>
                  </a:graphicData>
                </a:graphic>
              </wp:anchor>
            </w:drawing>
          </mc:Choice>
          <mc:Fallback>
            <w:pict>
              <v:rect id="shape_0" ID="Quadro1" path="m0,0l-2147483645,0l-2147483645,-2147483646l0,-2147483646xe" fillcolor="white" stroked="f" o:allowincell="f" style="position:absolute;margin-left:93.1pt;margin-top:10.8pt;width:267.25pt;height:239.6pt;mso-wrap-style:square;v-text-anchor:top">
                <v:fill o:detectmouseclick="t" type="solid" color2="black"/>
                <v:stroke color="#3465a4" joinstyle="round" endcap="flat"/>
                <v:textbox>
                  <w:txbxContent>
                    <w:p>
                      <w:pPr>
                        <w:pStyle w:val="Figura"/>
                        <w:spacing w:before="120" w:after="120"/>
                        <w:rPr/>
                      </w:pPr>
                      <w:bookmarkStart w:id="27" w:name="Ref_Figura0_label_and_number"/>
                      <w:r>
                        <w:rPr>
                          <w:color w:val="000000"/>
                        </w:rPr>
                        <w:drawing>
                          <wp:inline distT="0" distB="0" distL="0" distR="0">
                            <wp:extent cx="3394710" cy="2715895"/>
                            <wp:effectExtent l="0" t="0" r="0" b="0"/>
                            <wp:docPr id="4" name="Figura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ura1" descr=""/>
                                    <pic:cNvPicPr>
                                      <a:picLocks noChangeAspect="1" noChangeArrowheads="1"/>
                                    </pic:cNvPicPr>
                                  </pic:nvPicPr>
                                  <pic:blipFill>
                                    <a:blip r:embed="rId3"/>
                                    <a:stretch>
                                      <a:fillRect/>
                                    </a:stretch>
                                  </pic:blipFill>
                                  <pic:spPr bwMode="auto">
                                    <a:xfrm>
                                      <a:off x="0" y="0"/>
                                      <a:ext cx="3394710" cy="2715895"/>
                                    </a:xfrm>
                                    <a:prstGeom prst="rect">
                                      <a:avLst/>
                                    </a:prstGeom>
                                  </pic:spPr>
                                </pic:pic>
                              </a:graphicData>
                            </a:graphic>
                          </wp:inline>
                        </w:drawing>
                      </w:r>
                      <w:r>
                        <w:rPr>
                          <w:color w:val="000000"/>
                        </w:rPr>
                        <w:t xml:space="preserve">Figura </w:t>
                      </w:r>
                      <w:r>
                        <w:rPr>
                          <w:color w:val="000000"/>
                        </w:rPr>
                        <w:fldChar w:fldCharType="begin"/>
                      </w:r>
                      <w:r>
                        <w:rPr>
                          <w:color w:val="000000"/>
                        </w:rPr>
                        <w:instrText xml:space="preserve"> SEQ Figura \* ARABIC </w:instrText>
                      </w:r>
                      <w:r>
                        <w:rPr>
                          <w:color w:val="000000"/>
                        </w:rPr>
                        <w:fldChar w:fldCharType="separate"/>
                      </w:r>
                      <w:r>
                        <w:rPr>
                          <w:color w:val="000000"/>
                        </w:rPr>
                        <w:t>1</w:t>
                      </w:r>
                      <w:r>
                        <w:rPr>
                          <w:color w:val="000000"/>
                        </w:rPr>
                        <w:fldChar w:fldCharType="end"/>
                      </w:r>
                      <w:bookmarkEnd w:id="27"/>
                      <w:r>
                        <w:rPr>
                          <w:color w:val="000000"/>
                        </w:rPr>
                        <w:t>: Primeiro protótipo para leitura dos sensores</w:t>
                      </w:r>
                    </w:p>
                  </w:txbxContent>
                </v:textbox>
                <w10:wrap type="topAndBottom"/>
              </v:rect>
            </w:pict>
          </mc:Fallback>
        </mc:AlternateContent>
      </w:r>
      <w:ins w:id="394" w:author="Hugo Borges de Carvalho" w:date="2023-11-17T02:20:22Z">
        <w:r>
          <w:rPr>
            <w:rFonts w:eastAsia="Times New Roman" w:cs="Times New Roman"/>
            <w:b w:val="false"/>
            <w:i w:val="false"/>
            <w:iCs w:val="false"/>
            <w:caps w:val="false"/>
            <w:smallCaps w:val="false"/>
            <w:position w:val="0"/>
            <w:sz w:val="24"/>
            <w:sz w:val="24"/>
            <w:u w:val="none"/>
            <w:vertAlign w:val="baseline"/>
            <w:lang w:eastAsia="pt-BR"/>
          </w:rPr>
          <w:t>ra é feita de forma semelhante ao sensor de umidade no solo.</w:t>
        </w:r>
      </w:ins>
    </w:p>
    <w:p>
      <w:pPr>
        <w:pStyle w:val="Atexto-base"/>
        <w:rPr>
          <w:ins w:id="400" w:author="Hugo Borges de Carvalho" w:date="2023-11-17T02:21:28Z"/>
        </w:rPr>
      </w:pPr>
      <w:ins w:id="396" w:author="Hugo Borges de Carvalho" w:date="2023-11-17T02:20:22Z">
        <w:r>
          <w:rPr>
            <w:rFonts w:eastAsia="Times New Roman" w:cs="Times New Roman"/>
            <w:b w:val="false"/>
            <w:i w:val="false"/>
            <w:iCs w:val="false"/>
            <w:caps w:val="false"/>
            <w:smallCaps w:val="false"/>
            <w:position w:val="0"/>
            <w:sz w:val="24"/>
            <w:sz w:val="24"/>
            <w:u w:val="none"/>
            <w:vertAlign w:val="baseline"/>
            <w:lang w:eastAsia="pt-BR"/>
          </w:rPr>
          <w:t>Para a irrigação, utilizamos uma bomba de água</w:t>
        </w:r>
      </w:ins>
      <w:ins w:id="397" w:author="Hugo Borges de Carvalho" w:date="2023-11-17T02:21:28Z">
        <w:bookmarkStart w:id="28" w:name="name-imagem"/>
        <w:bookmarkEnd w:id="28"/>
        <w:r>
          <w:rPr>
            <w:rFonts w:eastAsia="Times New Roman" w:cs="Times New Roman"/>
            <w:b w:val="false"/>
            <w:i w:val="false"/>
            <w:iCs w:val="false"/>
            <w:caps w:val="false"/>
            <w:smallCaps w:val="false"/>
            <w:position w:val="0"/>
            <w:sz w:val="24"/>
            <w:sz w:val="24"/>
            <w:u w:val="none"/>
            <w:vertAlign w:val="baseline"/>
            <w:lang w:eastAsia="pt-BR"/>
          </w:rPr>
          <w:t xml:space="preserve"> RS385. Essa bomba necessita da alimentação de 12V. O ESP32 só possúi saídas de 3,3V e 5V, portanto precisamos utilizar um móludo relé. O ESP32 controla o relé, conectado a uma fonte de 12V que alimenta a bomba de água. Precisamos de uma fonte 12V e um </w:t>
        </w:r>
      </w:ins>
      <w:ins w:id="398" w:author="Hugo Borges de Carvalho" w:date="2023-11-17T02:21:28Z">
        <w:r>
          <w:rPr>
            <w:rFonts w:eastAsia="Times New Roman" w:cs="Times New Roman"/>
            <w:b w:val="false"/>
            <w:i/>
            <w:iCs/>
            <w:caps w:val="false"/>
            <w:smallCaps w:val="false"/>
            <w:position w:val="0"/>
            <w:sz w:val="24"/>
            <w:sz w:val="24"/>
            <w:u w:val="none"/>
            <w:vertAlign w:val="baseline"/>
            <w:lang w:eastAsia="pt-BR"/>
          </w:rPr>
          <w:t xml:space="preserve">Jack P4 </w:t>
        </w:r>
      </w:ins>
      <w:ins w:id="399" w:author="Hugo Borges de Carvalho" w:date="2023-11-17T02:21:28Z">
        <w:r>
          <w:rPr>
            <w:rFonts w:eastAsia="Times New Roman" w:cs="Times New Roman"/>
            <w:b w:val="false"/>
            <w:i w:val="false"/>
            <w:iCs w:val="false"/>
            <w:caps w:val="false"/>
            <w:smallCaps w:val="false"/>
            <w:position w:val="0"/>
            <w:sz w:val="24"/>
            <w:sz w:val="24"/>
            <w:u w:val="none"/>
            <w:vertAlign w:val="baseline"/>
            <w:lang w:eastAsia="pt-BR"/>
          </w:rPr>
          <w:t>para a coneção da energia na bomba.</w:t>
        </w:r>
      </w:ins>
    </w:p>
    <w:p>
      <w:pPr>
        <w:pStyle w:val="Atexto-base"/>
        <w:rPr>
          <w:ins w:id="404" w:author="Hugo Borges de Carvalho" w:date="2023-11-17T02:21:28Z"/>
        </w:rPr>
      </w:pPr>
      <w:ins w:id="401" w:author="Hugo Borges de Carvalho" w:date="2023-11-17T02:21:28Z">
        <w:r>
          <w:rPr>
            <w:rFonts w:eastAsia="Times New Roman" w:cs="Times New Roman"/>
            <w:b w:val="false"/>
            <w:i w:val="false"/>
            <w:iCs w:val="false"/>
            <w:caps w:val="false"/>
            <w:smallCaps w:val="false"/>
            <w:position w:val="0"/>
            <w:sz w:val="24"/>
            <w:sz w:val="24"/>
            <w:u w:val="none"/>
            <w:vertAlign w:val="baseline"/>
            <w:lang w:eastAsia="pt-BR"/>
          </w:rPr>
          <w:t xml:space="preserve">Conectamos a bomba de água com um fonte de água utilizando mangueiras de áquario e gotejadores. A montagem dessa solução final aparece na </w:t>
        </w:r>
      </w:ins>
      <w:ins w:id="402" w:author="Hugo Borges de Carvalho" w:date="2023-11-17T02:21:28Z">
        <w:r>
          <w:rPr>
            <w:rFonts w:eastAsia="Times New Roman" w:cs="Times New Roman"/>
            <w:b w:val="false"/>
            <w:i w:val="false"/>
            <w:iCs w:val="false"/>
            <w:caps w:val="false"/>
            <w:smallCaps w:val="false"/>
            <w:position w:val="0"/>
            <w:sz w:val="24"/>
            <w:sz w:val="24"/>
            <w:u w:val="none"/>
            <w:vertAlign w:val="baseline"/>
            <w:lang w:eastAsia="pt-BR"/>
          </w:rPr>
          <w:fldChar w:fldCharType="begin"/>
        </w:r>
        <w:r>
          <w:rPr>
            <w:smallCaps w:val="false"/>
            <w:caps w:val="false"/>
            <w:vertAlign w:val="baseline"/>
            <w:position w:val="0"/>
            <w:sz w:val="24"/>
            <w:sz w:val="24"/>
            <w:i w:val="false"/>
            <w:u w:val="none"/>
            <w:b w:val="false"/>
            <w:iCs w:val="false"/>
            <w:rFonts w:eastAsia="Times New Roman" w:cs="Times New Roman"/>
            <w:lang w:eastAsia="pt-BR"/>
          </w:rPr>
          <w:instrText xml:space="preserve"> REF Ref_Figura1_label_and_number \h </w:instrText>
        </w:r>
        <w:r>
          <w:rPr>
            <w:smallCaps w:val="false"/>
            <w:caps w:val="false"/>
            <w:vertAlign w:val="baseline"/>
            <w:position w:val="0"/>
            <w:sz w:val="24"/>
            <w:sz w:val="24"/>
            <w:i w:val="false"/>
            <w:u w:val="none"/>
            <w:b w:val="false"/>
            <w:iCs w:val="false"/>
            <w:rFonts w:eastAsia="Times New Roman" w:cs="Times New Roman"/>
            <w:lang w:eastAsia="pt-BR"/>
          </w:rPr>
          <w:fldChar w:fldCharType="separate"/>
        </w:r>
        <w:r>
          <w:rPr>
            <w:smallCaps w:val="false"/>
            <w:caps w:val="false"/>
            <w:vertAlign w:val="baseline"/>
            <w:position w:val="0"/>
            <w:sz w:val="24"/>
            <w:sz w:val="24"/>
            <w:i w:val="false"/>
            <w:u w:val="none"/>
            <w:b w:val="false"/>
            <w:iCs w:val="false"/>
            <w:rFonts w:eastAsia="Times New Roman" w:cs="Times New Roman"/>
            <w:lang w:eastAsia="pt-BR"/>
          </w:rPr>
          <w:t>Figura 2</w:t>
        </w:r>
        <w:r>
          <w:rPr>
            <w:smallCaps w:val="false"/>
            <w:caps w:val="false"/>
            <w:vertAlign w:val="baseline"/>
            <w:position w:val="0"/>
            <w:sz w:val="24"/>
            <w:sz w:val="24"/>
            <w:i w:val="false"/>
            <w:u w:val="none"/>
            <w:b w:val="false"/>
            <w:iCs w:val="false"/>
            <w:rFonts w:eastAsia="Times New Roman" w:cs="Times New Roman"/>
            <w:lang w:eastAsia="pt-BR"/>
          </w:rPr>
          <w:fldChar w:fldCharType="end"/>
        </w:r>
      </w:ins>
      <w:ins w:id="403" w:author="Hugo Borges de Carvalho" w:date="2023-11-17T02:21:28Z">
        <w:r>
          <w:rPr>
            <w:rFonts w:eastAsia="Times New Roman" w:cs="Times New Roman"/>
            <w:b w:val="false"/>
            <w:i w:val="false"/>
            <w:iCs w:val="false"/>
            <w:caps w:val="false"/>
            <w:smallCaps w:val="false"/>
            <w:position w:val="0"/>
            <w:sz w:val="24"/>
            <w:sz w:val="24"/>
            <w:u w:val="none"/>
            <w:vertAlign w:val="baseline"/>
            <w:lang w:eastAsia="pt-BR"/>
          </w:rPr>
          <w:t>.</w:t>
        </w:r>
      </w:ins>
    </w:p>
    <w:p>
      <w:pPr>
        <w:pStyle w:val="Atexto-base"/>
        <w:rPr>
          <w:rFonts w:ascii="Times New Roman" w:hAnsi="Times New Roman" w:eastAsia="Times New Roman" w:cs="Times New Roman"/>
          <w:b w:val="false"/>
          <w:i w:val="false"/>
          <w:i w:val="false"/>
          <w:iCs w:val="false"/>
          <w:caps w:val="false"/>
          <w:smallCaps w:val="false"/>
          <w:position w:val="0"/>
          <w:sz w:val="24"/>
          <w:sz w:val="24"/>
          <w:u w:val="none"/>
          <w:vertAlign w:val="baseline"/>
          <w:lang w:eastAsia="pt-BR"/>
        </w:rPr>
      </w:pPr>
      <w:r>
        <w:rPr>
          <w:rFonts w:eastAsia="Times New Roman" w:cs="Times New Roman"/>
          <w:b w:val="false"/>
          <w:i w:val="false"/>
          <w:iCs w:val="false"/>
          <w:caps w:val="false"/>
          <w:smallCaps w:val="false"/>
          <w:position w:val="0"/>
          <w:sz w:val="24"/>
          <w:sz w:val="24"/>
          <w:u w:val="none"/>
          <w:vertAlign w:val="baseline"/>
          <w:lang w:eastAsia="pt-BR"/>
        </w:rPr>
        <mc:AlternateContent>
          <mc:Choice Requires="wps">
            <w:drawing>
              <wp:anchor behindDoc="0" distT="0" distB="0" distL="0" distR="0" simplePos="0" locked="0" layoutInCell="0" allowOverlap="1" relativeHeight="4">
                <wp:simplePos x="0" y="0"/>
                <wp:positionH relativeFrom="column">
                  <wp:posOffset>1163320</wp:posOffset>
                </wp:positionH>
                <wp:positionV relativeFrom="paragraph">
                  <wp:posOffset>15875</wp:posOffset>
                </wp:positionV>
                <wp:extent cx="3433445" cy="2938780"/>
                <wp:effectExtent l="0" t="0" r="0" b="0"/>
                <wp:wrapTopAndBottom/>
                <wp:docPr id="2" name="Quadro2"/>
                <a:graphic xmlns:a="http://schemas.openxmlformats.org/drawingml/2006/main">
                  <a:graphicData uri="http://schemas.microsoft.com/office/word/2010/wordprocessingShape">
                    <wps:wsp>
                      <wps:cNvSpPr/>
                      <wps:spPr>
                        <a:xfrm>
                          <a:off x="0" y="0"/>
                          <a:ext cx="3433320" cy="2938680"/>
                        </a:xfrm>
                        <a:prstGeom prst="rect">
                          <a:avLst/>
                        </a:prstGeom>
                        <a:solidFill>
                          <a:srgbClr val="ffffff"/>
                        </a:solidFill>
                        <a:ln w="0">
                          <a:noFill/>
                        </a:ln>
                      </wps:spPr>
                      <wps:style>
                        <a:lnRef idx="0"/>
                        <a:fillRef idx="0"/>
                        <a:effectRef idx="0"/>
                        <a:fontRef idx="minor"/>
                      </wps:style>
                      <wps:txbx>
                        <w:txbxContent>
                          <w:p>
                            <w:pPr>
                              <w:pStyle w:val="Figura"/>
                              <w:spacing w:before="120" w:after="120"/>
                              <w:rPr/>
                            </w:pPr>
                            <w:bookmarkStart w:id="29" w:name="Ref_Figura1_label_and_number"/>
                            <w:r>
                              <w:rPr>
                                <w:color w:val="000000"/>
                              </w:rPr>
                              <w:drawing>
                                <wp:inline distT="0" distB="0" distL="0" distR="0">
                                  <wp:extent cx="3433445" cy="2435860"/>
                                  <wp:effectExtent l="0" t="0" r="0" b="0"/>
                                  <wp:docPr id="4" name="Figura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ura2" descr=""/>
                                          <pic:cNvPicPr>
                                            <a:picLocks noChangeAspect="1" noChangeArrowheads="1"/>
                                          </pic:cNvPicPr>
                                        </pic:nvPicPr>
                                        <pic:blipFill>
                                          <a:blip r:embed="rId4"/>
                                          <a:stretch>
                                            <a:fillRect/>
                                          </a:stretch>
                                        </pic:blipFill>
                                        <pic:spPr bwMode="auto">
                                          <a:xfrm>
                                            <a:off x="0" y="0"/>
                                            <a:ext cx="3433445" cy="2435860"/>
                                          </a:xfrm>
                                          <a:prstGeom prst="rect">
                                            <a:avLst/>
                                          </a:prstGeom>
                                        </pic:spPr>
                                      </pic:pic>
                                    </a:graphicData>
                                  </a:graphic>
                                </wp:inline>
                              </w:drawing>
                            </w:r>
                            <w:r>
                              <w:rPr>
                                <w:color w:val="000000"/>
                              </w:rPr>
                              <w:t xml:space="preserve">Figura </w:t>
                            </w:r>
                            <w:r>
                              <w:rPr>
                                <w:color w:val="000000"/>
                              </w:rPr>
                              <w:fldChar w:fldCharType="begin"/>
                            </w:r>
                            <w:r>
                              <w:rPr>
                                <w:color w:val="000000"/>
                              </w:rPr>
                              <w:instrText xml:space="preserve"> SEQ Figura \* ARABIC </w:instrText>
                            </w:r>
                            <w:r>
                              <w:rPr>
                                <w:color w:val="000000"/>
                              </w:rPr>
                              <w:fldChar w:fldCharType="separate"/>
                            </w:r>
                            <w:r>
                              <w:rPr>
                                <w:color w:val="000000"/>
                              </w:rPr>
                              <w:t>2</w:t>
                            </w:r>
                            <w:r>
                              <w:rPr>
                                <w:color w:val="000000"/>
                              </w:rPr>
                              <w:fldChar w:fldCharType="end"/>
                            </w:r>
                            <w:bookmarkEnd w:id="29"/>
                            <w:r>
                              <w:rPr>
                                <w:color w:val="000000"/>
                              </w:rPr>
                              <w:t>: Segunda versão da solução, com bomba de água conectada</w:t>
                            </w:r>
                          </w:p>
                        </w:txbxContent>
                      </wps:txbx>
                      <wps:bodyPr lIns="0" rIns="0" tIns="0" bIns="0" anchor="t">
                        <a:noAutofit/>
                      </wps:bodyPr>
                    </wps:wsp>
                  </a:graphicData>
                </a:graphic>
              </wp:anchor>
            </w:drawing>
          </mc:Choice>
          <mc:Fallback>
            <w:pict>
              <v:rect id="shape_0" ID="Quadro2" path="m0,0l-2147483645,0l-2147483645,-2147483646l0,-2147483646xe" fillcolor="white" stroked="f" o:allowincell="f" style="position:absolute;margin-left:91.6pt;margin-top:1.25pt;width:270.3pt;height:231.35pt;mso-wrap-style:square;v-text-anchor:top">
                <v:fill o:detectmouseclick="t" type="solid" color2="black"/>
                <v:stroke color="#3465a4" joinstyle="round" endcap="flat"/>
                <v:textbox>
                  <w:txbxContent>
                    <w:p>
                      <w:pPr>
                        <w:pStyle w:val="Figura"/>
                        <w:spacing w:before="120" w:after="120"/>
                        <w:rPr/>
                      </w:pPr>
                      <w:bookmarkStart w:id="30" w:name="Ref_Figura1_label_and_number"/>
                      <w:r>
                        <w:rPr>
                          <w:color w:val="000000"/>
                        </w:rPr>
                        <w:drawing>
                          <wp:inline distT="0" distB="0" distL="0" distR="0">
                            <wp:extent cx="3433445" cy="2435860"/>
                            <wp:effectExtent l="0" t="0" r="0" b="0"/>
                            <wp:docPr id="5" name="Figura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ura2" descr=""/>
                                    <pic:cNvPicPr>
                                      <a:picLocks noChangeAspect="1" noChangeArrowheads="1"/>
                                    </pic:cNvPicPr>
                                  </pic:nvPicPr>
                                  <pic:blipFill>
                                    <a:blip r:embed="rId5"/>
                                    <a:stretch>
                                      <a:fillRect/>
                                    </a:stretch>
                                  </pic:blipFill>
                                  <pic:spPr bwMode="auto">
                                    <a:xfrm>
                                      <a:off x="0" y="0"/>
                                      <a:ext cx="3433445" cy="2435860"/>
                                    </a:xfrm>
                                    <a:prstGeom prst="rect">
                                      <a:avLst/>
                                    </a:prstGeom>
                                  </pic:spPr>
                                </pic:pic>
                              </a:graphicData>
                            </a:graphic>
                          </wp:inline>
                        </w:drawing>
                      </w:r>
                      <w:r>
                        <w:rPr>
                          <w:color w:val="000000"/>
                        </w:rPr>
                        <w:t xml:space="preserve">Figura </w:t>
                      </w:r>
                      <w:r>
                        <w:rPr>
                          <w:color w:val="000000"/>
                        </w:rPr>
                        <w:fldChar w:fldCharType="begin"/>
                      </w:r>
                      <w:r>
                        <w:rPr>
                          <w:color w:val="000000"/>
                        </w:rPr>
                        <w:instrText xml:space="preserve"> SEQ Figura \* ARABIC </w:instrText>
                      </w:r>
                      <w:r>
                        <w:rPr>
                          <w:color w:val="000000"/>
                        </w:rPr>
                        <w:fldChar w:fldCharType="separate"/>
                      </w:r>
                      <w:r>
                        <w:rPr>
                          <w:color w:val="000000"/>
                        </w:rPr>
                        <w:t>2</w:t>
                      </w:r>
                      <w:r>
                        <w:rPr>
                          <w:color w:val="000000"/>
                        </w:rPr>
                        <w:fldChar w:fldCharType="end"/>
                      </w:r>
                      <w:bookmarkEnd w:id="30"/>
                      <w:r>
                        <w:rPr>
                          <w:color w:val="000000"/>
                        </w:rPr>
                        <w:t>: Segunda versão da solução, com bomba de água conectada</w:t>
                      </w:r>
                    </w:p>
                  </w:txbxContent>
                </v:textbox>
                <w10:wrap type="topAndBottom"/>
              </v:rect>
            </w:pict>
          </mc:Fallback>
        </mc:AlternateContent>
      </w:r>
    </w:p>
    <w:p>
      <w:pPr>
        <w:pStyle w:val="Atexto-base"/>
        <w:rPr>
          <w:ins w:id="410" w:author="Hugo Borges de Carvalho" w:date="2023-11-17T02:30:12Z"/>
        </w:rPr>
      </w:pPr>
      <w:ins w:id="405" w:author="Hugo Borges de Carvalho" w:date="2023-11-17T02:27:57Z">
        <w:r>
          <w:rPr>
            <w:rFonts w:eastAsia="Times New Roman" w:cs="Times New Roman"/>
            <w:b w:val="false"/>
            <w:i w:val="false"/>
            <w:iCs w:val="false"/>
            <w:caps w:val="false"/>
            <w:smallCaps w:val="false"/>
            <w:position w:val="0"/>
            <w:sz w:val="24"/>
            <w:sz w:val="24"/>
            <w:u w:val="none"/>
            <w:vertAlign w:val="baseline"/>
            <w:lang w:eastAsia="pt-BR"/>
          </w:rPr>
          <w:t xml:space="preserve">Para a parte da programação, utilizamos as bibliotecas do kit de desenvolvimento do ESP32 para a conecção por Wi-Fi e para a conexão com um servidor </w:t>
        </w:r>
      </w:ins>
      <w:ins w:id="406" w:author="Hugo Borges de Carvalho" w:date="2023-11-17T02:27:57Z">
        <w:r>
          <w:rPr>
            <w:rFonts w:eastAsia="Times New Roman" w:cs="Times New Roman"/>
            <w:b w:val="false"/>
            <w:i/>
            <w:iCs/>
            <w:caps w:val="false"/>
            <w:smallCaps w:val="false"/>
            <w:position w:val="0"/>
            <w:sz w:val="24"/>
            <w:sz w:val="24"/>
            <w:u w:val="none"/>
            <w:vertAlign w:val="baseline"/>
            <w:lang w:eastAsia="pt-BR"/>
          </w:rPr>
          <w:t>NTP</w:t>
        </w:r>
      </w:ins>
      <w:ins w:id="407" w:author="Hugo Borges de Carvalho" w:date="2023-11-17T02:27:57Z">
        <w:r>
          <w:rPr>
            <w:rFonts w:eastAsia="Times New Roman" w:cs="Times New Roman"/>
            <w:b w:val="false"/>
            <w:i w:val="false"/>
            <w:iCs w:val="false"/>
            <w:caps w:val="false"/>
            <w:smallCaps w:val="false"/>
            <w:position w:val="0"/>
            <w:sz w:val="24"/>
            <w:sz w:val="24"/>
            <w:u w:val="none"/>
            <w:vertAlign w:val="baseline"/>
            <w:lang w:eastAsia="pt-BR"/>
          </w:rPr>
          <w:t>. O</w:t>
        </w:r>
      </w:ins>
      <w:ins w:id="408" w:author="Hugo Borges de Carvalho" w:date="2023-11-17T02:29:02Z">
        <w:r>
          <w:rPr>
            <w:rFonts w:eastAsia="Times New Roman" w:cs="Times New Roman"/>
            <w:b w:val="false"/>
            <w:i w:val="false"/>
            <w:iCs w:val="false"/>
            <w:caps w:val="false"/>
            <w:smallCaps w:val="false"/>
            <w:position w:val="0"/>
            <w:sz w:val="24"/>
            <w:sz w:val="24"/>
            <w:u w:val="none"/>
            <w:vertAlign w:val="baseline"/>
            <w:lang w:eastAsia="pt-BR"/>
          </w:rPr>
          <w:t xml:space="preserve"> NTP é um protocolo de configuração de horário pela Internet. Com ele o ESP32 se mantêm de </w:t>
        </w:r>
      </w:ins>
      <w:ins w:id="409" w:author="Hugo Borges de Carvalho" w:date="2023-11-17T02:30:12Z">
        <w:r>
          <w:rPr>
            <w:rFonts w:eastAsia="Times New Roman" w:cs="Times New Roman"/>
            <w:b w:val="false"/>
            <w:i w:val="false"/>
            <w:iCs w:val="false"/>
            <w:caps w:val="false"/>
            <w:smallCaps w:val="false"/>
            <w:position w:val="0"/>
            <w:sz w:val="24"/>
            <w:sz w:val="24"/>
            <w:u w:val="none"/>
            <w:vertAlign w:val="baseline"/>
            <w:lang w:eastAsia="pt-BR"/>
          </w:rPr>
          <w:t>com a hora local precisa.</w:t>
        </w:r>
      </w:ins>
    </w:p>
    <w:p>
      <w:pPr>
        <w:pStyle w:val="Atexto-base"/>
        <w:rPr>
          <w:ins w:id="414" w:author="Hugo Borges de Carvalho" w:date="2023-11-17T02:32:14Z"/>
        </w:rPr>
      </w:pPr>
      <w:ins w:id="411" w:author="Hugo Borges de Carvalho" w:date="2023-11-17T02:30:12Z">
        <w:r>
          <w:rPr>
            <w:rFonts w:eastAsia="Times New Roman" w:cs="Times New Roman"/>
            <w:b w:val="false"/>
            <w:i w:val="false"/>
            <w:iCs w:val="false"/>
            <w:caps w:val="false"/>
            <w:smallCaps w:val="false"/>
            <w:position w:val="0"/>
            <w:sz w:val="24"/>
            <w:sz w:val="24"/>
            <w:u w:val="none"/>
            <w:vertAlign w:val="baseline"/>
            <w:lang w:eastAsia="pt-BR"/>
          </w:rPr>
          <w:t xml:space="preserve">Depois, criamos dois canais no ThingSpeak.com. Utilizamos esses canais para </w:t>
        </w:r>
      </w:ins>
      <w:ins w:id="412" w:author="Hugo Borges de Carvalho" w:date="2023-11-17T02:31:13Z">
        <w:r>
          <w:rPr>
            <w:rFonts w:eastAsia="Times New Roman" w:cs="Times New Roman"/>
            <w:b w:val="false"/>
            <w:i w:val="false"/>
            <w:iCs w:val="false"/>
            <w:caps w:val="false"/>
            <w:smallCaps w:val="false"/>
            <w:position w:val="0"/>
            <w:sz w:val="24"/>
            <w:sz w:val="24"/>
            <w:u w:val="none"/>
            <w:vertAlign w:val="baseline"/>
            <w:lang w:eastAsia="pt-BR"/>
          </w:rPr>
          <w:t>a persistência de dados. Utilizando a biblioteca disponível pela própria ThingSpeak, configuramos o ESP32 para enviar as leituras dos sensores periodicamente para esses canais. Essas infomações são utilizadas para mant</w:t>
        </w:r>
      </w:ins>
      <w:ins w:id="413" w:author="Hugo Borges de Carvalho" w:date="2023-11-17T02:32:14Z">
        <w:r>
          <w:rPr>
            <w:rFonts w:eastAsia="Times New Roman" w:cs="Times New Roman"/>
            <w:b w:val="false"/>
            <w:i w:val="false"/>
            <w:iCs w:val="false"/>
            <w:caps w:val="false"/>
            <w:smallCaps w:val="false"/>
            <w:position w:val="0"/>
            <w:sz w:val="24"/>
            <w:sz w:val="24"/>
            <w:u w:val="none"/>
            <w:vertAlign w:val="baseline"/>
            <w:lang w:eastAsia="pt-BR"/>
          </w:rPr>
          <w:t>er as informações históricas da saúde da planta.</w:t>
        </w:r>
      </w:ins>
    </w:p>
    <w:p>
      <w:pPr>
        <w:pStyle w:val="Atexto-base"/>
        <w:rPr>
          <w:ins w:id="418" w:author="Hugo Borges de Carvalho" w:date="2023-11-17T02:34:16Z"/>
        </w:rPr>
      </w:pPr>
      <w:ins w:id="415" w:author="Hugo Borges de Carvalho" w:date="2023-11-17T02:32:14Z">
        <w:r>
          <w:rPr>
            <w:rFonts w:eastAsia="Times New Roman" w:cs="Times New Roman"/>
            <w:b w:val="false"/>
            <w:i w:val="false"/>
            <w:iCs w:val="false"/>
            <w:caps w:val="false"/>
            <w:smallCaps w:val="false"/>
            <w:position w:val="0"/>
            <w:sz w:val="24"/>
            <w:sz w:val="24"/>
            <w:u w:val="none"/>
            <w:vertAlign w:val="baseline"/>
            <w:lang w:eastAsia="pt-BR"/>
          </w:rPr>
          <w:t>Utilizando as funções de programação paralela do ESP32, mantivemos uma tarefa executando co</w:t>
        </w:r>
      </w:ins>
      <w:ins w:id="416" w:author="Hugo Borges de Carvalho" w:date="2023-11-17T02:33:15Z">
        <w:r>
          <w:rPr>
            <w:rFonts w:eastAsia="Times New Roman" w:cs="Times New Roman"/>
            <w:b w:val="false"/>
            <w:i w:val="false"/>
            <w:iCs w:val="false"/>
            <w:caps w:val="false"/>
            <w:smallCaps w:val="false"/>
            <w:position w:val="0"/>
            <w:sz w:val="24"/>
            <w:sz w:val="24"/>
            <w:u w:val="none"/>
            <w:vertAlign w:val="baseline"/>
            <w:lang w:eastAsia="pt-BR"/>
          </w:rPr>
          <w:t>ncorrentemente à de envido de dados ao ThingSpeak. Essa tarefa verificava periódicamente quando a umidade estava abaixo de um valor de umidade do solo especificada, se sim, ela ativava a r</w:t>
        </w:r>
      </w:ins>
      <w:ins w:id="417" w:author="Hugo Borges de Carvalho" w:date="2023-11-17T02:34:16Z">
        <w:r>
          <w:rPr>
            <w:rFonts w:eastAsia="Times New Roman" w:cs="Times New Roman"/>
            <w:b w:val="false"/>
            <w:i w:val="false"/>
            <w:iCs w:val="false"/>
            <w:caps w:val="false"/>
            <w:smallCaps w:val="false"/>
            <w:position w:val="0"/>
            <w:sz w:val="24"/>
            <w:sz w:val="24"/>
            <w:u w:val="none"/>
            <w:vertAlign w:val="baseline"/>
            <w:lang w:eastAsia="pt-BR"/>
          </w:rPr>
          <w:t xml:space="preserve">ega da planta, e enviava a informação da rega para um segundo canal do ThingSpeak. </w:t>
        </w:r>
      </w:ins>
    </w:p>
    <w:p>
      <w:pPr>
        <w:pStyle w:val="Atexto-base"/>
        <w:rPr>
          <w:ins w:id="426" w:author="Hugo Borges de Carvalho" w:date="2023-11-17T02:34:16Z"/>
        </w:rPr>
      </w:pPr>
      <w:ins w:id="419" w:author="Hugo Borges de Carvalho" w:date="2023-11-17T02:34:16Z">
        <w:r>
          <w:rPr>
            <w:rFonts w:eastAsia="Times New Roman" w:cs="Times New Roman"/>
            <w:b w:val="false"/>
            <w:i w:val="false"/>
            <w:iCs w:val="false"/>
            <w:caps w:val="false"/>
            <w:smallCaps w:val="false"/>
            <w:position w:val="0"/>
            <w:sz w:val="24"/>
            <w:sz w:val="24"/>
            <w:u w:val="none"/>
            <w:vertAlign w:val="baseline"/>
            <w:lang w:eastAsia="pt-BR"/>
          </w:rPr>
          <w:t xml:space="preserve">Para a rega periódica, utilizamos as funções de </w:t>
        </w:r>
      </w:ins>
      <w:ins w:id="420" w:author="Hugo Borges de Carvalho" w:date="2023-11-17T02:34:16Z">
        <w:r>
          <w:rPr>
            <w:rFonts w:eastAsia="Times New Roman" w:cs="Times New Roman"/>
            <w:b w:val="false"/>
            <w:i/>
            <w:iCs/>
            <w:caps w:val="false"/>
            <w:smallCaps w:val="false"/>
            <w:position w:val="0"/>
            <w:sz w:val="24"/>
            <w:sz w:val="24"/>
            <w:u w:val="none"/>
            <w:vertAlign w:val="baseline"/>
            <w:lang w:eastAsia="pt-BR"/>
          </w:rPr>
          <w:t>General Pupose Timer</w:t>
        </w:r>
      </w:ins>
      <w:ins w:id="421" w:author="Hugo Borges de Carvalho" w:date="2023-11-17T02:34:16Z">
        <w:r>
          <w:rPr>
            <w:rFonts w:eastAsia="Times New Roman" w:cs="Times New Roman"/>
            <w:b w:val="false"/>
            <w:i w:val="false"/>
            <w:iCs w:val="false"/>
            <w:caps w:val="false"/>
            <w:smallCaps w:val="false"/>
            <w:position w:val="0"/>
            <w:sz w:val="24"/>
            <w:sz w:val="24"/>
            <w:u w:val="none"/>
            <w:vertAlign w:val="baseline"/>
            <w:lang w:eastAsia="pt-BR"/>
          </w:rPr>
          <w:t xml:space="preserve"> (</w:t>
        </w:r>
      </w:ins>
      <w:ins w:id="422" w:author="Hugo Borges de Carvalho" w:date="2023-11-17T02:34:16Z">
        <w:r>
          <w:rPr>
            <w:rFonts w:eastAsia="Times New Roman" w:cs="Times New Roman"/>
            <w:b w:val="false"/>
            <w:i/>
            <w:iCs/>
            <w:caps w:val="false"/>
            <w:smallCaps w:val="false"/>
            <w:position w:val="0"/>
            <w:sz w:val="24"/>
            <w:sz w:val="24"/>
            <w:u w:val="none"/>
            <w:vertAlign w:val="baseline"/>
            <w:lang w:eastAsia="pt-BR"/>
          </w:rPr>
          <w:t>GPTimer</w:t>
        </w:r>
      </w:ins>
      <w:ins w:id="423" w:author="Hugo Borges de Carvalho" w:date="2023-11-17T02:34:16Z">
        <w:r>
          <w:rPr>
            <w:rFonts w:eastAsia="Times New Roman" w:cs="Times New Roman"/>
            <w:b w:val="false"/>
            <w:i w:val="false"/>
            <w:iCs w:val="false"/>
            <w:caps w:val="false"/>
            <w:smallCaps w:val="false"/>
            <w:position w:val="0"/>
            <w:sz w:val="24"/>
            <w:sz w:val="24"/>
            <w:u w:val="none"/>
            <w:vertAlign w:val="baseline"/>
            <w:lang w:eastAsia="pt-BR"/>
          </w:rPr>
          <w:t xml:space="preserve">) do kit de densenvolvimento do ESP32 sincronizadas com o relógio da rede do serviço NTP. O ESP32 possúi relógios de alta resolução programáveis, que podem disparar eventos </w:t>
        </w:r>
      </w:ins>
      <w:ins w:id="424" w:author="Hugo Borges de Carvalho" w:date="2023-11-17T02:34:16Z">
        <w:r>
          <w:rPr>
            <w:rFonts w:eastAsia="Times New Roman" w:cs="Times New Roman"/>
            <w:b w:val="false"/>
            <w:i/>
            <w:iCs/>
            <w:caps w:val="false"/>
            <w:smallCaps w:val="false"/>
            <w:position w:val="0"/>
            <w:sz w:val="24"/>
            <w:sz w:val="24"/>
            <w:u w:val="none"/>
            <w:vertAlign w:val="baseline"/>
            <w:lang w:eastAsia="pt-BR"/>
          </w:rPr>
          <w:t>callback</w:t>
        </w:r>
      </w:ins>
      <w:ins w:id="425" w:author="Hugo Borges de Carvalho" w:date="2023-11-17T02:34:16Z">
        <w:r>
          <w:rPr>
            <w:rFonts w:eastAsia="Times New Roman" w:cs="Times New Roman"/>
            <w:b w:val="false"/>
            <w:i w:val="false"/>
            <w:iCs w:val="false"/>
            <w:caps w:val="false"/>
            <w:smallCaps w:val="false"/>
            <w:position w:val="0"/>
            <w:sz w:val="24"/>
            <w:sz w:val="24"/>
            <w:u w:val="none"/>
            <w:vertAlign w:val="baseline"/>
            <w:lang w:eastAsia="pt-BR"/>
          </w:rPr>
          <w:t xml:space="preserve"> em intervalos especificados. </w:t>
        </w:r>
      </w:ins>
      <w:bookmarkStart w:id="31" w:name="ZOTERO_BREF_egTSEW0Phd8a"/>
      <w:r>
        <w:rPr>
          <w:b w:val="false"/>
          <w:i w:val="false"/>
          <w:caps w:val="false"/>
          <w:smallCaps w:val="false"/>
          <w:position w:val="0"/>
          <w:sz w:val="24"/>
          <w:sz w:val="24"/>
          <w:u w:val="none"/>
          <w:vertAlign w:val="baseline"/>
        </w:rPr>
        <w:t>(“General Purpose Timer (GPTimer) - ESP32 - — ESP-IDF Programming Guide latest documentation”, [s.d.])</w:t>
      </w:r>
      <w:bookmarkEnd w:id="31"/>
    </w:p>
    <w:p>
      <w:pPr>
        <w:pStyle w:val="Atexto-base"/>
        <w:rPr>
          <w:ins w:id="431" w:author="Hugo Borges de Carvalho" w:date="2023-11-17T02:08:11Z"/>
        </w:rPr>
      </w:pPr>
      <w:ins w:id="427" w:author="Hugo Borges de Carvalho" w:date="2023-11-17T02:34:16Z">
        <w:r>
          <w:rPr>
            <w:rFonts w:eastAsia="Times New Roman" w:cs="Times New Roman"/>
            <w:b w:val="false"/>
            <w:i w:val="false"/>
            <w:iCs w:val="false"/>
            <w:caps w:val="false"/>
            <w:smallCaps w:val="false"/>
            <w:position w:val="0"/>
            <w:sz w:val="24"/>
            <w:sz w:val="24"/>
            <w:u w:val="none"/>
            <w:vertAlign w:val="baseline"/>
            <w:lang w:eastAsia="pt-BR"/>
          </w:rPr>
          <w:t xml:space="preserve">O protótipo na </w:t>
        </w:r>
      </w:ins>
      <w:ins w:id="428" w:author="Hugo Borges de Carvalho" w:date="2023-11-17T02:34:16Z">
        <w:r>
          <w:rPr>
            <w:rFonts w:eastAsia="Times New Roman" w:cs="Times New Roman"/>
            <w:b w:val="false"/>
            <w:i w:val="false"/>
            <w:iCs w:val="false"/>
            <w:caps w:val="false"/>
            <w:smallCaps w:val="false"/>
            <w:position w:val="0"/>
            <w:sz w:val="24"/>
            <w:sz w:val="24"/>
            <w:u w:val="none"/>
            <w:vertAlign w:val="baseline"/>
            <w:lang w:eastAsia="pt-BR"/>
          </w:rPr>
          <w:fldChar w:fldCharType="begin"/>
        </w:r>
        <w:r>
          <w:rPr>
            <w:smallCaps w:val="false"/>
            <w:caps w:val="false"/>
            <w:vertAlign w:val="baseline"/>
            <w:position w:val="0"/>
            <w:sz w:val="24"/>
            <w:sz w:val="24"/>
            <w:i w:val="false"/>
            <w:u w:val="none"/>
            <w:b w:val="false"/>
            <w:iCs w:val="false"/>
            <w:rFonts w:eastAsia="Times New Roman" w:cs="Times New Roman"/>
            <w:lang w:eastAsia="pt-BR"/>
          </w:rPr>
          <w:instrText xml:space="preserve"> REF Ref_Figura1_label_and_number \h </w:instrText>
        </w:r>
        <w:r>
          <w:rPr>
            <w:smallCaps w:val="false"/>
            <w:caps w:val="false"/>
            <w:vertAlign w:val="baseline"/>
            <w:position w:val="0"/>
            <w:sz w:val="24"/>
            <w:sz w:val="24"/>
            <w:i w:val="false"/>
            <w:u w:val="none"/>
            <w:b w:val="false"/>
            <w:iCs w:val="false"/>
            <w:rFonts w:eastAsia="Times New Roman" w:cs="Times New Roman"/>
            <w:lang w:eastAsia="pt-BR"/>
          </w:rPr>
          <w:fldChar w:fldCharType="separate"/>
        </w:r>
        <w:r>
          <w:rPr>
            <w:smallCaps w:val="false"/>
            <w:caps w:val="false"/>
            <w:vertAlign w:val="baseline"/>
            <w:position w:val="0"/>
            <w:sz w:val="24"/>
            <w:sz w:val="24"/>
            <w:i w:val="false"/>
            <w:u w:val="none"/>
            <w:b w:val="false"/>
            <w:iCs w:val="false"/>
            <w:rFonts w:eastAsia="Times New Roman" w:cs="Times New Roman"/>
            <w:lang w:eastAsia="pt-BR"/>
          </w:rPr>
          <w:t>Figura 2</w:t>
        </w:r>
        <w:r>
          <w:rPr>
            <w:smallCaps w:val="false"/>
            <w:caps w:val="false"/>
            <w:vertAlign w:val="baseline"/>
            <w:position w:val="0"/>
            <w:sz w:val="24"/>
            <w:sz w:val="24"/>
            <w:i w:val="false"/>
            <w:u w:val="none"/>
            <w:b w:val="false"/>
            <w:iCs w:val="false"/>
            <w:rFonts w:eastAsia="Times New Roman" w:cs="Times New Roman"/>
            <w:lang w:eastAsia="pt-BR"/>
          </w:rPr>
          <w:fldChar w:fldCharType="end"/>
        </w:r>
      </w:ins>
      <w:ins w:id="429" w:author="Hugo Borges de Carvalho" w:date="2023-11-17T02:34:16Z">
        <w:r>
          <w:rPr>
            <w:rFonts w:eastAsia="Times New Roman" w:cs="Times New Roman"/>
            <w:b w:val="false"/>
            <w:i w:val="false"/>
            <w:iCs w:val="false"/>
            <w:caps w:val="false"/>
            <w:smallCaps w:val="false"/>
            <w:position w:val="0"/>
            <w:sz w:val="24"/>
            <w:sz w:val="24"/>
            <w:u w:val="none"/>
            <w:vertAlign w:val="baseline"/>
            <w:lang w:eastAsia="pt-BR"/>
          </w:rPr>
          <w:t xml:space="preserve"> foi mantido ligado durante vários dias para o teste dess</w:t>
        </w:r>
      </w:ins>
      <w:ins w:id="430" w:author="Hugo Borges de Carvalho" w:date="2023-11-17T02:35:24Z">
        <w:r>
          <w:rPr>
            <w:rFonts w:eastAsia="Times New Roman" w:cs="Times New Roman"/>
            <w:b w:val="false"/>
            <w:i w:val="false"/>
            <w:iCs w:val="false"/>
            <w:caps w:val="false"/>
            <w:smallCaps w:val="false"/>
            <w:position w:val="0"/>
            <w:sz w:val="24"/>
            <w:sz w:val="24"/>
            <w:u w:val="none"/>
            <w:vertAlign w:val="baseline"/>
            <w:lang w:eastAsia="pt-BR"/>
          </w:rPr>
          <w:t xml:space="preserve">a versão. Utilizamos os dados enviados para o ThingSpeak, e as mensagens enviadas por UART para validar a solução. </w:t>
        </w:r>
      </w:ins>
    </w:p>
    <w:p>
      <w:pPr>
        <w:pStyle w:val="Atexto-base"/>
        <w:rPr>
          <w:ins w:id="439" w:author="Hugo Borges de Carvalho" w:date="2023-11-17T03:09:47Z"/>
        </w:rPr>
      </w:pPr>
      <w:ins w:id="432" w:author="Hugo Borges de Carvalho" w:date="2023-11-17T03:00:30Z">
        <w:r>
          <w:rPr/>
          <w:t>Com essas funcionalidades testadas, prosseguimos para o desenvolvimento da interface do aplicativo para o uso do microcontrolador pela Inter</w:t>
        </w:r>
      </w:ins>
      <w:ins w:id="433" w:author="Hugo Borges de Carvalho" w:date="2023-11-17T03:01:31Z">
        <w:r>
          <w:rPr/>
          <w:t>net.</w:t>
        </w:r>
      </w:ins>
      <w:ins w:id="434" w:author="Hugo Borges de Carvalho" w:date="2023-11-17T03:07:24Z">
        <w:r>
          <w:rPr/>
          <w:t xml:space="preserve"> Utilizamos o servidor ESPAsyncWebServer para transformar o ESP32 em um servidor Web. </w:t>
        </w:r>
      </w:ins>
      <w:ins w:id="435" w:author="Hugo Borges de Carvalho" w:date="2023-11-17T03:08:33Z">
        <w:r>
          <w:rPr/>
          <w:t>Utilizamos a biblioteca ArduinoJson para serializar os dados dos sensores em um objeto J</w:t>
        </w:r>
      </w:ins>
      <w:ins w:id="436" w:author="Hugo Borges de Carvalho" w:date="2023-11-17T03:08:33Z">
        <w:r>
          <w:rPr>
            <w:rFonts w:eastAsia="Times New Roman" w:cs="Times New Roman"/>
            <w:lang w:eastAsia="pt-BR"/>
          </w:rPr>
          <w:t>s</w:t>
        </w:r>
      </w:ins>
      <w:ins w:id="437" w:author="Hugo Borges de Carvalho" w:date="2023-11-17T03:08:33Z">
        <w:r>
          <w:rPr/>
          <w:t>on</w:t>
        </w:r>
      </w:ins>
      <w:ins w:id="438" w:author="Hugo Borges de Carvalho" w:date="2023-11-17T03:09:47Z">
        <w:r>
          <w:rPr/>
          <w:t xml:space="preserve">, que seria solicitado pelo cliente para a leitura das informações dos sensores de forma remota. </w:t>
        </w:r>
      </w:ins>
    </w:p>
    <w:p>
      <w:pPr>
        <w:pStyle w:val="Atexto-base"/>
        <w:rPr>
          <w:ins w:id="445" w:author="Hugo Borges de Carvalho" w:date="2023-11-17T03:11:56Z"/>
        </w:rPr>
      </w:pPr>
      <w:ins w:id="440" w:author="Hugo Borges de Carvalho" w:date="2023-11-17T03:09:47Z">
        <w:r>
          <w:rPr/>
          <w:t>Os arquivos da interface web HTML, JavaScript e CSS foram armazenados na memória do ESP32</w:t>
        </w:r>
      </w:ins>
      <w:ins w:id="441" w:author="Hugo Borges de Carvalho" w:date="2023-11-17T03:10:48Z">
        <w:r>
          <w:rPr/>
          <w:t xml:space="preserve"> com o sistema de arquivos embarcados SPIFFS. Configuramos o servidor para disponibilizar as páginas </w:t>
        </w:r>
      </w:ins>
      <w:ins w:id="442" w:author="Hugo Borges de Carvalho" w:date="2023-11-17T03:11:56Z">
        <w:r>
          <w:rPr/>
          <w:t>da web e as leituras de sensores tipo J</w:t>
        </w:r>
      </w:ins>
      <w:ins w:id="443" w:author="Hugo Borges de Carvalho" w:date="2023-11-17T03:11:56Z">
        <w:r>
          <w:rPr>
            <w:rFonts w:eastAsia="Times New Roman" w:cs="Times New Roman"/>
            <w:lang w:eastAsia="pt-BR"/>
          </w:rPr>
          <w:t>s</w:t>
        </w:r>
      </w:ins>
      <w:ins w:id="444" w:author="Hugo Borges de Carvalho" w:date="2023-11-17T03:11:56Z">
        <w:r>
          <w:rPr/>
          <w:t>on com requisições HTTP enviadas por qualquer navagador da Internet.</w:t>
        </w:r>
      </w:ins>
    </w:p>
    <w:p>
      <w:pPr>
        <w:pStyle w:val="Atexto-base"/>
        <w:rPr>
          <w:ins w:id="446" w:author="Hugo Borges de Carvalho" w:date="2023-11-17T03:11:56Z"/>
        </w:rPr>
      </w:pPr>
      <w:r>
        <w:rPr/>
        <mc:AlternateContent>
          <mc:Choice Requires="wps">
            <w:drawing>
              <wp:anchor behindDoc="0" distT="0" distB="0" distL="0" distR="0" simplePos="0" locked="0" layoutInCell="0" allowOverlap="1" relativeHeight="7">
                <wp:simplePos x="0" y="0"/>
                <wp:positionH relativeFrom="column">
                  <wp:align>center</wp:align>
                </wp:positionH>
                <wp:positionV relativeFrom="paragraph">
                  <wp:posOffset>635</wp:posOffset>
                </wp:positionV>
                <wp:extent cx="2207260" cy="2823845"/>
                <wp:effectExtent l="0" t="0" r="0" b="0"/>
                <wp:wrapTopAndBottom/>
                <wp:docPr id="3" name="Quadro3"/>
                <a:graphic xmlns:a="http://schemas.openxmlformats.org/drawingml/2006/main">
                  <a:graphicData uri="http://schemas.microsoft.com/office/word/2010/wordprocessingShape">
                    <wps:wsp>
                      <wps:cNvSpPr/>
                      <wps:spPr>
                        <a:xfrm>
                          <a:off x="0" y="0"/>
                          <a:ext cx="2207160" cy="2823840"/>
                        </a:xfrm>
                        <a:prstGeom prst="rect">
                          <a:avLst/>
                        </a:prstGeom>
                        <a:solidFill>
                          <a:srgbClr val="ffffff"/>
                        </a:solidFill>
                        <a:ln w="0">
                          <a:noFill/>
                        </a:ln>
                      </wps:spPr>
                      <wps:style>
                        <a:lnRef idx="0"/>
                        <a:fillRef idx="0"/>
                        <a:effectRef idx="0"/>
                        <a:fontRef idx="minor"/>
                      </wps:style>
                      <wps:txbx>
                        <w:txbxContent>
                          <w:p>
                            <w:pPr>
                              <w:pStyle w:val="Figura"/>
                              <w:spacing w:before="120" w:after="120"/>
                              <w:rPr/>
                            </w:pPr>
                            <w:bookmarkStart w:id="32" w:name="Ref_Figura2_label_and_number"/>
                            <w:r>
                              <w:rPr>
                                <w:color w:val="000000"/>
                              </w:rPr>
                              <w:drawing>
                                <wp:inline distT="0" distB="0" distL="0" distR="0">
                                  <wp:extent cx="2207260" cy="2320925"/>
                                  <wp:effectExtent l="0" t="0" r="0" b="0"/>
                                  <wp:docPr id="5" name="Figura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ura3" descr=""/>
                                          <pic:cNvPicPr>
                                            <a:picLocks noChangeAspect="1" noChangeArrowheads="1"/>
                                          </pic:cNvPicPr>
                                        </pic:nvPicPr>
                                        <pic:blipFill>
                                          <a:blip r:embed="rId6"/>
                                          <a:srcRect l="0" t="0" r="0" b="52663"/>
                                          <a:stretch>
                                            <a:fillRect/>
                                          </a:stretch>
                                        </pic:blipFill>
                                        <pic:spPr bwMode="auto">
                                          <a:xfrm>
                                            <a:off x="0" y="0"/>
                                            <a:ext cx="2207260" cy="2320925"/>
                                          </a:xfrm>
                                          <a:prstGeom prst="rect">
                                            <a:avLst/>
                                          </a:prstGeom>
                                        </pic:spPr>
                                      </pic:pic>
                                    </a:graphicData>
                                  </a:graphic>
                                </wp:inline>
                              </w:drawing>
                            </w:r>
                            <w:r>
                              <w:rPr>
                                <w:color w:val="000000"/>
                              </w:rPr>
                              <w:t xml:space="preserve">Figura </w:t>
                            </w:r>
                            <w:r>
                              <w:rPr>
                                <w:color w:val="000000"/>
                              </w:rPr>
                              <w:fldChar w:fldCharType="begin"/>
                            </w:r>
                            <w:r>
                              <w:rPr>
                                <w:color w:val="000000"/>
                              </w:rPr>
                              <w:instrText xml:space="preserve"> SEQ Figura \* ARABIC </w:instrText>
                            </w:r>
                            <w:r>
                              <w:rPr>
                                <w:color w:val="000000"/>
                              </w:rPr>
                              <w:fldChar w:fldCharType="separate"/>
                            </w:r>
                            <w:r>
                              <w:rPr>
                                <w:color w:val="000000"/>
                              </w:rPr>
                              <w:t>3</w:t>
                            </w:r>
                            <w:r>
                              <w:rPr>
                                <w:color w:val="000000"/>
                              </w:rPr>
                              <w:fldChar w:fldCharType="end"/>
                            </w:r>
                            <w:bookmarkEnd w:id="32"/>
                            <w:r>
                              <w:rPr>
                                <w:color w:val="000000"/>
                              </w:rPr>
                              <w:t>: Interface de leitura em tempo real pela Internet</w:t>
                            </w:r>
                          </w:p>
                        </w:txbxContent>
                      </wps:txbx>
                      <wps:bodyPr lIns="0" rIns="0" tIns="0" bIns="0" anchor="t">
                        <a:noAutofit/>
                      </wps:bodyPr>
                    </wps:wsp>
                  </a:graphicData>
                </a:graphic>
              </wp:anchor>
            </w:drawing>
          </mc:Choice>
          <mc:Fallback>
            <w:pict>
              <v:rect id="shape_0" ID="Quadro3" path="m0,0l-2147483645,0l-2147483645,-2147483646l0,-2147483646xe" fillcolor="white" stroked="f" o:allowincell="f" style="position:absolute;margin-left:139.85pt;margin-top:0.05pt;width:173.75pt;height:222.3pt;mso-wrap-style:square;v-text-anchor:top;mso-position-horizontal:center">
                <v:fill o:detectmouseclick="t" type="solid" color2="black"/>
                <v:stroke color="#3465a4" joinstyle="round" endcap="flat"/>
                <v:textbox>
                  <w:txbxContent>
                    <w:p>
                      <w:pPr>
                        <w:pStyle w:val="Figura"/>
                        <w:spacing w:before="120" w:after="120"/>
                        <w:rPr/>
                      </w:pPr>
                      <w:bookmarkStart w:id="33" w:name="Ref_Figura2_label_and_number"/>
                      <w:r>
                        <w:rPr>
                          <w:color w:val="000000"/>
                        </w:rPr>
                        <w:drawing>
                          <wp:inline distT="0" distB="0" distL="0" distR="0">
                            <wp:extent cx="2207260" cy="2320925"/>
                            <wp:effectExtent l="0" t="0" r="0" b="0"/>
                            <wp:docPr id="6" name="Figura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ura3" descr=""/>
                                    <pic:cNvPicPr>
                                      <a:picLocks noChangeAspect="1" noChangeArrowheads="1"/>
                                    </pic:cNvPicPr>
                                  </pic:nvPicPr>
                                  <pic:blipFill>
                                    <a:blip r:embed="rId7"/>
                                    <a:srcRect l="0" t="0" r="0" b="52663"/>
                                    <a:stretch>
                                      <a:fillRect/>
                                    </a:stretch>
                                  </pic:blipFill>
                                  <pic:spPr bwMode="auto">
                                    <a:xfrm>
                                      <a:off x="0" y="0"/>
                                      <a:ext cx="2207260" cy="2320925"/>
                                    </a:xfrm>
                                    <a:prstGeom prst="rect">
                                      <a:avLst/>
                                    </a:prstGeom>
                                  </pic:spPr>
                                </pic:pic>
                              </a:graphicData>
                            </a:graphic>
                          </wp:inline>
                        </w:drawing>
                      </w:r>
                      <w:r>
                        <w:rPr>
                          <w:color w:val="000000"/>
                        </w:rPr>
                        <w:t xml:space="preserve">Figura </w:t>
                      </w:r>
                      <w:r>
                        <w:rPr>
                          <w:color w:val="000000"/>
                        </w:rPr>
                        <w:fldChar w:fldCharType="begin"/>
                      </w:r>
                      <w:r>
                        <w:rPr>
                          <w:color w:val="000000"/>
                        </w:rPr>
                        <w:instrText xml:space="preserve"> SEQ Figura \* ARABIC </w:instrText>
                      </w:r>
                      <w:r>
                        <w:rPr>
                          <w:color w:val="000000"/>
                        </w:rPr>
                        <w:fldChar w:fldCharType="separate"/>
                      </w:r>
                      <w:r>
                        <w:rPr>
                          <w:color w:val="000000"/>
                        </w:rPr>
                        <w:t>3</w:t>
                      </w:r>
                      <w:r>
                        <w:rPr>
                          <w:color w:val="000000"/>
                        </w:rPr>
                        <w:fldChar w:fldCharType="end"/>
                      </w:r>
                      <w:bookmarkEnd w:id="33"/>
                      <w:r>
                        <w:rPr>
                          <w:color w:val="000000"/>
                        </w:rPr>
                        <w:t>: Interface de leitura em tempo real pela Internet</w:t>
                      </w:r>
                    </w:p>
                  </w:txbxContent>
                </v:textbox>
                <w10:wrap type="topAndBottom"/>
              </v:rect>
            </w:pict>
          </mc:Fallback>
        </mc:AlternateContent>
      </w:r>
    </w:p>
    <w:p>
      <w:pPr>
        <w:pStyle w:val="Atexto-base"/>
        <w:rPr>
          <w:ins w:id="455" w:author="Hugo Borges de Carvalho" w:date="2023-11-17T03:15:47Z"/>
        </w:rPr>
      </w:pPr>
      <w:ins w:id="447" w:author="Hugo Borges de Carvalho" w:date="2023-11-17T03:11:56Z">
        <w:r>
          <w:rPr/>
          <w:t>Essas páginas de interface, exi</w:t>
        </w:r>
      </w:ins>
      <w:ins w:id="448" w:author="Hugo Borges de Carvalho" w:date="2023-11-17T03:12:57Z">
        <w:r>
          <w:rPr/>
          <w:t xml:space="preserve">biam as informações em tempo real dos sensores, conforme mostrado na Imagem </w:t>
        </w:r>
      </w:ins>
      <w:ins w:id="449" w:author="Hugo Borges de Carvalho" w:date="2023-11-17T03:12:57Z">
        <w:r>
          <w:rPr/>
          <w:fldChar w:fldCharType="begin"/>
        </w:r>
        <w:r>
          <w:rPr/>
          <w:instrText xml:space="preserve"> REF Ref_Figura2_label_and_number \h </w:instrText>
        </w:r>
        <w:r>
          <w:rPr/>
          <w:fldChar w:fldCharType="separate"/>
        </w:r>
        <w:r>
          <w:rPr/>
          <w:t>Figura 3</w:t>
        </w:r>
        <w:r>
          <w:rPr/>
          <w:fldChar w:fldCharType="end"/>
        </w:r>
      </w:ins>
      <w:ins w:id="450" w:author="Hugo Borges de Carvalho" w:date="2023-11-17T03:12:57Z">
        <w:r>
          <w:rPr/>
          <w:t xml:space="preserve"> A </w:t>
        </w:r>
      </w:ins>
      <w:ins w:id="451" w:author="Hugo Borges de Carvalho" w:date="2023-11-17T03:12:57Z">
        <w:r>
          <w:rPr>
            <w:i/>
            <w:iCs/>
          </w:rPr>
          <w:t>API</w:t>
        </w:r>
      </w:ins>
      <w:ins w:id="452" w:author="Hugo Borges de Carvalho" w:date="2023-11-17T03:12:57Z">
        <w:r>
          <w:rPr/>
          <w:t xml:space="preserve"> do ThingSpeak disponibiliza a geração de gráficos com os com teúdos armazenaos nos canais. Incorporamos esses gráficos n</w:t>
        </w:r>
      </w:ins>
      <w:ins w:id="453" w:author="Hugo Borges de Carvalho" w:date="2023-11-17T03:14:18Z">
        <w:r>
          <w:rPr/>
          <w:t xml:space="preserve">o aplicativo, conforme a  </w:t>
        </w:r>
      </w:ins>
      <w:ins w:id="454" w:author="Hugo Borges de Carvalho" w:date="2023-11-17T04:11:17Z">
        <w:r>
          <w:rPr>
            <w:rFonts w:eastAsia="Times New Roman" w:cs="Times New Roman"/>
            <w:lang w:eastAsia="pt-BR"/>
          </w:rPr>
          <w:fldChar w:fldCharType="begin"/>
        </w:r>
        <w:r>
          <w:rPr>
            <w:rFonts w:eastAsia="Times New Roman" w:cs="Times New Roman"/>
            <w:lang w:eastAsia="pt-BR"/>
          </w:rPr>
          <w:instrText xml:space="preserve"> REF Ref_Figura3_label_and_number \h </w:instrText>
        </w:r>
        <w:r>
          <w:rPr>
            <w:rFonts w:eastAsia="Times New Roman" w:cs="Times New Roman"/>
            <w:lang w:eastAsia="pt-BR"/>
          </w:rPr>
          <w:fldChar w:fldCharType="separate"/>
        </w:r>
        <w:r>
          <w:rPr>
            <w:rFonts w:eastAsia="Times New Roman" w:cs="Times New Roman"/>
            <w:lang w:eastAsia="pt-BR"/>
          </w:rPr>
          <w:t>Figura 4</w:t>
        </w:r>
        <w:r>
          <w:rPr>
            <w:rFonts w:eastAsia="Times New Roman" w:cs="Times New Roman"/>
            <w:lang w:eastAsia="pt-BR"/>
          </w:rPr>
          <w:fldChar w:fldCharType="end"/>
        </w:r>
      </w:ins>
    </w:p>
    <w:p>
      <w:pPr>
        <w:pStyle w:val="Atexto-base"/>
        <w:rPr>
          <w:ins w:id="457" w:author="Hugo Borges de Carvalho" w:date="2023-11-17T03:15:47Z"/>
        </w:rPr>
      </w:pPr>
      <w:ins w:id="456" w:author="Hugo Borges de Carvalho" w:date="2023-11-17T03:15:47Z">
        <w:r>
          <w:rPr>
            <w:rFonts w:eastAsia="Times New Roman" w:cs="Times New Roman"/>
            <w:lang w:eastAsia="pt-BR"/>
          </w:rPr>
          <w:t>O ESP32 permite a criação de um servidor WebSockets, que permite a comunicação full-duplex entre o servidor e cliente. Utlizamos esta funcionabilidade para permitir que o cliente solicite a ativação da rega a qualquer momento, e para o envio de informações de log para o cliente.</w:t>
        </w:r>
      </w:ins>
    </w:p>
    <w:p>
      <w:pPr>
        <w:pStyle w:val="Atexto-base"/>
        <w:rPr>
          <w:rFonts w:ascii="Times New Roman" w:hAnsi="Times New Roman" w:eastAsia="Times New Roman" w:cs="Times New Roman"/>
          <w:lang w:eastAsia="pt-BR"/>
          <w:ins w:id="458" w:author="Hugo Borges de Carvalho" w:date="2023-11-17T03:15:47Z"/>
        </w:rPr>
      </w:pPr>
      <w:r>
        <w:rPr>
          <w:rFonts w:eastAsia="Times New Roman" w:cs="Times New Roman"/>
          <w:lang w:eastAsia="pt-BR"/>
        </w:rPr>
        <mc:AlternateContent>
          <mc:Choice Requires="wps">
            <w:drawing>
              <wp:anchor behindDoc="0" distT="0" distB="0" distL="0" distR="0" simplePos="0" locked="0" layoutInCell="0" allowOverlap="1" relativeHeight="9">
                <wp:simplePos x="0" y="0"/>
                <wp:positionH relativeFrom="column">
                  <wp:align>center</wp:align>
                </wp:positionH>
                <wp:positionV relativeFrom="paragraph">
                  <wp:posOffset>635</wp:posOffset>
                </wp:positionV>
                <wp:extent cx="1487805" cy="3984625"/>
                <wp:effectExtent l="0" t="0" r="0" b="0"/>
                <wp:wrapTopAndBottom/>
                <wp:docPr id="4" name="Quadro4"/>
                <a:graphic xmlns:a="http://schemas.openxmlformats.org/drawingml/2006/main">
                  <a:graphicData uri="http://schemas.microsoft.com/office/word/2010/wordprocessingShape">
                    <wps:wsp>
                      <wps:cNvSpPr/>
                      <wps:spPr>
                        <a:xfrm>
                          <a:off x="0" y="0"/>
                          <a:ext cx="1487880" cy="3984480"/>
                        </a:xfrm>
                        <a:prstGeom prst="rect">
                          <a:avLst/>
                        </a:prstGeom>
                        <a:solidFill>
                          <a:srgbClr val="ffffff"/>
                        </a:solidFill>
                        <a:ln w="0">
                          <a:noFill/>
                        </a:ln>
                      </wps:spPr>
                      <wps:style>
                        <a:lnRef idx="0"/>
                        <a:fillRef idx="0"/>
                        <a:effectRef idx="0"/>
                        <a:fontRef idx="minor"/>
                      </wps:style>
                      <wps:txbx>
                        <w:txbxContent>
                          <w:p>
                            <w:pPr>
                              <w:pStyle w:val="Figura"/>
                              <w:spacing w:before="120" w:after="120"/>
                              <w:rPr/>
                            </w:pPr>
                            <w:bookmarkStart w:id="34" w:name="Ref_Figura3_label_and_number"/>
                            <w:r>
                              <w:rPr>
                                <w:color w:val="000000"/>
                              </w:rPr>
                              <w:drawing>
                                <wp:inline distT="0" distB="0" distL="0" distR="0">
                                  <wp:extent cx="1487805" cy="3306445"/>
                                  <wp:effectExtent l="0" t="0" r="0" b="0"/>
                                  <wp:docPr id="6" name="Figura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ura4" descr=""/>
                                          <pic:cNvPicPr>
                                            <a:picLocks noChangeAspect="1" noChangeArrowheads="1"/>
                                          </pic:cNvPicPr>
                                        </pic:nvPicPr>
                                        <pic:blipFill>
                                          <a:blip r:embed="rId8"/>
                                          <a:stretch>
                                            <a:fillRect/>
                                          </a:stretch>
                                        </pic:blipFill>
                                        <pic:spPr bwMode="auto">
                                          <a:xfrm>
                                            <a:off x="0" y="0"/>
                                            <a:ext cx="1487805" cy="3306445"/>
                                          </a:xfrm>
                                          <a:prstGeom prst="rect">
                                            <a:avLst/>
                                          </a:prstGeom>
                                        </pic:spPr>
                                      </pic:pic>
                                    </a:graphicData>
                                  </a:graphic>
                                </wp:inline>
                              </w:drawing>
                            </w:r>
                            <w:r>
                              <w:rPr>
                                <w:color w:val="000000"/>
                              </w:rPr>
                              <w:t xml:space="preserve">Figura </w:t>
                            </w:r>
                            <w:r>
                              <w:rPr>
                                <w:color w:val="000000"/>
                              </w:rPr>
                              <w:fldChar w:fldCharType="begin"/>
                            </w:r>
                            <w:r>
                              <w:rPr>
                                <w:color w:val="000000"/>
                              </w:rPr>
                              <w:instrText xml:space="preserve"> SEQ Figura \* ARABIC </w:instrText>
                            </w:r>
                            <w:r>
                              <w:rPr>
                                <w:color w:val="000000"/>
                              </w:rPr>
                              <w:fldChar w:fldCharType="separate"/>
                            </w:r>
                            <w:r>
                              <w:rPr>
                                <w:color w:val="000000"/>
                              </w:rPr>
                              <w:t>4</w:t>
                            </w:r>
                            <w:r>
                              <w:rPr>
                                <w:color w:val="000000"/>
                              </w:rPr>
                              <w:fldChar w:fldCharType="end"/>
                            </w:r>
                            <w:bookmarkEnd w:id="34"/>
                            <w:r>
                              <w:rPr>
                                <w:color w:val="000000"/>
                              </w:rPr>
                              <w:t>: Gráficos de Informação histórico do ThingSpeak</w:t>
                            </w:r>
                          </w:p>
                        </w:txbxContent>
                      </wps:txbx>
                      <wps:bodyPr lIns="0" rIns="0" tIns="0" bIns="0" anchor="t">
                        <a:noAutofit/>
                      </wps:bodyPr>
                    </wps:wsp>
                  </a:graphicData>
                </a:graphic>
              </wp:anchor>
            </w:drawing>
          </mc:Choice>
          <mc:Fallback>
            <w:pict>
              <v:rect id="shape_0" ID="Quadro4" path="m0,0l-2147483645,0l-2147483645,-2147483646l0,-2147483646xe" fillcolor="white" stroked="f" o:allowincell="f" style="position:absolute;margin-left:168.15pt;margin-top:0.05pt;width:117.1pt;height:313.7pt;mso-wrap-style:square;v-text-anchor:top;mso-position-horizontal:center">
                <v:fill o:detectmouseclick="t" type="solid" color2="black"/>
                <v:stroke color="#3465a4" joinstyle="round" endcap="flat"/>
                <v:textbox>
                  <w:txbxContent>
                    <w:p>
                      <w:pPr>
                        <w:pStyle w:val="Figura"/>
                        <w:spacing w:before="120" w:after="120"/>
                        <w:rPr/>
                      </w:pPr>
                      <w:bookmarkStart w:id="35" w:name="Ref_Figura3_label_and_number"/>
                      <w:r>
                        <w:rPr>
                          <w:color w:val="000000"/>
                        </w:rPr>
                        <w:drawing>
                          <wp:inline distT="0" distB="0" distL="0" distR="0">
                            <wp:extent cx="1487805" cy="3306445"/>
                            <wp:effectExtent l="0" t="0" r="0" b="0"/>
                            <wp:docPr id="7" name="Figura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ura4" descr=""/>
                                    <pic:cNvPicPr>
                                      <a:picLocks noChangeAspect="1" noChangeArrowheads="1"/>
                                    </pic:cNvPicPr>
                                  </pic:nvPicPr>
                                  <pic:blipFill>
                                    <a:blip r:embed="rId9"/>
                                    <a:stretch>
                                      <a:fillRect/>
                                    </a:stretch>
                                  </pic:blipFill>
                                  <pic:spPr bwMode="auto">
                                    <a:xfrm>
                                      <a:off x="0" y="0"/>
                                      <a:ext cx="1487805" cy="3306445"/>
                                    </a:xfrm>
                                    <a:prstGeom prst="rect">
                                      <a:avLst/>
                                    </a:prstGeom>
                                  </pic:spPr>
                                </pic:pic>
                              </a:graphicData>
                            </a:graphic>
                          </wp:inline>
                        </w:drawing>
                      </w:r>
                      <w:r>
                        <w:rPr>
                          <w:color w:val="000000"/>
                        </w:rPr>
                        <w:t xml:space="preserve">Figura </w:t>
                      </w:r>
                      <w:r>
                        <w:rPr>
                          <w:color w:val="000000"/>
                        </w:rPr>
                        <w:fldChar w:fldCharType="begin"/>
                      </w:r>
                      <w:r>
                        <w:rPr>
                          <w:color w:val="000000"/>
                        </w:rPr>
                        <w:instrText xml:space="preserve"> SEQ Figura \* ARABIC </w:instrText>
                      </w:r>
                      <w:r>
                        <w:rPr>
                          <w:color w:val="000000"/>
                        </w:rPr>
                        <w:fldChar w:fldCharType="separate"/>
                      </w:r>
                      <w:r>
                        <w:rPr>
                          <w:color w:val="000000"/>
                        </w:rPr>
                        <w:t>4</w:t>
                      </w:r>
                      <w:r>
                        <w:rPr>
                          <w:color w:val="000000"/>
                        </w:rPr>
                        <w:fldChar w:fldCharType="end"/>
                      </w:r>
                      <w:bookmarkEnd w:id="35"/>
                      <w:r>
                        <w:rPr>
                          <w:color w:val="000000"/>
                        </w:rPr>
                        <w:t>: Gráficos de Informação histórico do ThingSpeak</w:t>
                      </w:r>
                    </w:p>
                  </w:txbxContent>
                </v:textbox>
                <w10:wrap type="topAndBottom"/>
              </v:rect>
            </w:pict>
          </mc:Fallback>
        </mc:AlternateContent>
      </w:r>
    </w:p>
    <w:p>
      <w:pPr>
        <w:pStyle w:val="Atexto-base"/>
        <w:rPr>
          <w:ins w:id="460" w:author="Hugo Borges de Carvalho" w:date="2023-11-17T03:15:47Z"/>
        </w:rPr>
      </w:pPr>
      <w:ins w:id="459" w:author="Hugo Borges de Carvalho" w:date="2023-11-17T03:15:47Z">
        <w:r>
          <w:rPr>
            <w:rFonts w:eastAsia="Times New Roman" w:cs="Times New Roman"/>
            <w:lang w:eastAsia="pt-BR"/>
          </w:rPr>
          <w:t>Também adicionamos a tabela com a lista das últimas regas feitas na planta, com a data e hora, a duração da rega, e o tipo de rega (agendada, umidade baixa, rega instantânea). Essta tabela é gerada com a leitura de um canal do ThingSpeak, utilizando a API pública.</w:t>
        </w:r>
      </w:ins>
    </w:p>
    <w:p>
      <w:pPr>
        <w:pStyle w:val="Atexto-base"/>
        <w:rPr>
          <w:ins w:id="469" w:author="Hugo Borges de Carvalho" w:date="2023-11-17T03:22:05Z"/>
        </w:rPr>
      </w:pPr>
      <w:ins w:id="461" w:author="Hugo Borges de Carvalho" w:date="2023-11-17T03:15:47Z">
        <w:r>
          <w:rPr>
            <w:rFonts w:eastAsia="Times New Roman" w:cs="Times New Roman"/>
            <w:lang w:eastAsia="pt-BR"/>
          </w:rPr>
          <w:t>Após os testes dessa última interface</w:t>
        </w:r>
      </w:ins>
      <w:ins w:id="462" w:author="Hugo Borges de Carvalho" w:date="2023-11-17T03:19:58Z">
        <w:r>
          <w:rPr>
            <w:rFonts w:eastAsia="Times New Roman" w:cs="Times New Roman"/>
            <w:lang w:eastAsia="pt-BR"/>
          </w:rPr>
          <w:t xml:space="preserve">, adicionamos um formulário para configuração: o usuári poderia configurar </w:t>
        </w:r>
      </w:ins>
      <w:ins w:id="463" w:author="Hugo Borges de Carvalho" w:date="2023-11-17T03:21:00Z">
        <w:r>
          <w:rPr>
            <w:rFonts w:eastAsia="Times New Roman" w:cs="Times New Roman"/>
            <w:lang w:eastAsia="pt-BR"/>
          </w:rPr>
          <w:t xml:space="preserve">a duração de cada rega, ativar e desativar a rega periódica, configurar o horário da rega periódica, configurar o intervalo de </w:t>
        </w:r>
      </w:ins>
      <w:ins w:id="464" w:author="Hugo Borges de Carvalho" w:date="2023-11-17T03:21:00Z">
        <w:r>
          <w:rPr>
            <w:rFonts w:eastAsia="Times New Roman" w:cs="Times New Roman"/>
            <w:i/>
            <w:iCs/>
            <w:lang w:eastAsia="pt-BR"/>
          </w:rPr>
          <w:t>logging</w:t>
        </w:r>
      </w:ins>
      <w:ins w:id="465" w:author="Hugo Borges de Carvalho" w:date="2023-11-17T03:21:00Z">
        <w:r>
          <w:rPr>
            <w:rFonts w:eastAsia="Times New Roman" w:cs="Times New Roman"/>
            <w:lang w:eastAsia="pt-BR"/>
          </w:rPr>
          <w:t xml:space="preserve"> no ThingSpeark, ativar ou desativar a rega por umidade baixa</w:t>
        </w:r>
      </w:ins>
      <w:ins w:id="466" w:author="Hugo Borges de Carvalho" w:date="2023-11-17T03:22:05Z">
        <w:r>
          <w:rPr>
            <w:rFonts w:eastAsia="Times New Roman" w:cs="Times New Roman"/>
            <w:lang w:eastAsia="pt-BR"/>
          </w:rPr>
          <w:t xml:space="preserve">, configurar o intervado de rega por umidade baixa e escolher a umadade mínima para que a rega seja feita; conforme mostrado na </w:t>
        </w:r>
      </w:ins>
      <w:ins w:id="467" w:author="Hugo Borges de Carvalho" w:date="2023-11-17T03:22:05Z">
        <w:r>
          <w:rPr>
            <w:rFonts w:eastAsia="Times New Roman" w:cs="Times New Roman"/>
            <w:lang w:eastAsia="pt-BR"/>
          </w:rPr>
          <w:fldChar w:fldCharType="begin"/>
        </w:r>
        <w:r>
          <w:rPr>
            <w:rFonts w:eastAsia="Times New Roman" w:cs="Times New Roman"/>
            <w:lang w:eastAsia="pt-BR"/>
          </w:rPr>
          <w:instrText xml:space="preserve"> REF Ref_Figura4_label_and_number \h </w:instrText>
        </w:r>
        <w:r>
          <w:rPr>
            <w:rFonts w:eastAsia="Times New Roman" w:cs="Times New Roman"/>
            <w:lang w:eastAsia="pt-BR"/>
          </w:rPr>
          <w:fldChar w:fldCharType="separate"/>
        </w:r>
        <w:r>
          <w:rPr>
            <w:rFonts w:eastAsia="Times New Roman" w:cs="Times New Roman"/>
            <w:lang w:eastAsia="pt-BR"/>
          </w:rPr>
          <w:t>Figura 5</w:t>
        </w:r>
        <w:r>
          <w:rPr>
            <w:rFonts w:eastAsia="Times New Roman" w:cs="Times New Roman"/>
            <w:lang w:eastAsia="pt-BR"/>
          </w:rPr>
          <w:fldChar w:fldCharType="end"/>
        </w:r>
      </w:ins>
      <w:ins w:id="468" w:author="Hugo Borges de Carvalho" w:date="2023-11-17T03:22:05Z">
        <w:r>
          <w:rPr>
            <w:rFonts w:eastAsia="Times New Roman" w:cs="Times New Roman"/>
            <w:lang w:eastAsia="pt-BR"/>
          </w:rPr>
          <w:t>.</w:t>
        </w:r>
      </w:ins>
    </w:p>
    <w:p>
      <w:pPr>
        <w:pStyle w:val="Atexto-base"/>
        <w:rPr>
          <w:rFonts w:ascii="Times New Roman" w:hAnsi="Times New Roman" w:eastAsia="Times New Roman" w:cs="Times New Roman"/>
          <w:lang w:eastAsia="pt-BR"/>
          <w:ins w:id="470" w:author="Hugo Borges de Carvalho" w:date="2023-11-17T03:22:05Z"/>
        </w:rPr>
      </w:pPr>
      <w:r>
        <w:rPr>
          <w:rFonts w:eastAsia="Times New Roman" w:cs="Times New Roman"/>
          <w:lang w:eastAsia="pt-BR"/>
        </w:rPr>
        <mc:AlternateContent>
          <mc:Choice Requires="wps">
            <w:drawing>
              <wp:anchor behindDoc="0" distT="0" distB="0" distL="0" distR="0" simplePos="0" locked="0" layoutInCell="0" allowOverlap="1" relativeHeight="12">
                <wp:simplePos x="0" y="0"/>
                <wp:positionH relativeFrom="column">
                  <wp:align>center</wp:align>
                </wp:positionH>
                <wp:positionV relativeFrom="paragraph">
                  <wp:posOffset>32385</wp:posOffset>
                </wp:positionV>
                <wp:extent cx="1706245" cy="4295775"/>
                <wp:effectExtent l="0" t="0" r="0" b="0"/>
                <wp:wrapTopAndBottom/>
                <wp:docPr id="5" name="Quadro5"/>
                <a:graphic xmlns:a="http://schemas.openxmlformats.org/drawingml/2006/main">
                  <a:graphicData uri="http://schemas.microsoft.com/office/word/2010/wordprocessingShape">
                    <wps:wsp>
                      <wps:cNvSpPr/>
                      <wps:spPr>
                        <a:xfrm>
                          <a:off x="0" y="0"/>
                          <a:ext cx="1706400" cy="4295880"/>
                        </a:xfrm>
                        <a:prstGeom prst="rect">
                          <a:avLst/>
                        </a:prstGeom>
                        <a:solidFill>
                          <a:srgbClr val="ffffff"/>
                        </a:solidFill>
                        <a:ln w="0">
                          <a:noFill/>
                        </a:ln>
                      </wps:spPr>
                      <wps:style>
                        <a:lnRef idx="0"/>
                        <a:fillRef idx="0"/>
                        <a:effectRef idx="0"/>
                        <a:fontRef idx="minor"/>
                      </wps:style>
                      <wps:txbx>
                        <w:txbxContent>
                          <w:p>
                            <w:pPr>
                              <w:pStyle w:val="Figura"/>
                              <w:spacing w:before="120" w:after="120"/>
                              <w:rPr/>
                            </w:pPr>
                            <w:r>
                              <w:rPr>
                                <w:color w:val="000000"/>
                              </w:rPr>
                              <w:drawing>
                                <wp:inline distT="0" distB="0" distL="0" distR="0">
                                  <wp:extent cx="1706245" cy="3792855"/>
                                  <wp:effectExtent l="0" t="0" r="0" b="0"/>
                                  <wp:docPr id="7" name="Figura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ura5" descr=""/>
                                          <pic:cNvPicPr>
                                            <a:picLocks noChangeAspect="1" noChangeArrowheads="1"/>
                                          </pic:cNvPicPr>
                                        </pic:nvPicPr>
                                        <pic:blipFill>
                                          <a:blip r:embed="rId10"/>
                                          <a:stretch>
                                            <a:fillRect/>
                                          </a:stretch>
                                        </pic:blipFill>
                                        <pic:spPr bwMode="auto">
                                          <a:xfrm>
                                            <a:off x="0" y="0"/>
                                            <a:ext cx="1706245" cy="3792855"/>
                                          </a:xfrm>
                                          <a:prstGeom prst="rect">
                                            <a:avLst/>
                                          </a:prstGeom>
                                        </pic:spPr>
                                      </pic:pic>
                                    </a:graphicData>
                                  </a:graphic>
                                </wp:inline>
                              </w:drawing>
                            </w:r>
                            <w:bookmarkStart w:id="36" w:name="Ref_Figura4_label_and_number"/>
                            <w:r>
                              <w:rPr>
                                <w:color w:val="000000"/>
                              </w:rPr>
                              <w:t xml:space="preserve">Figura </w:t>
                            </w:r>
                            <w:r>
                              <w:rPr>
                                <w:color w:val="000000"/>
                              </w:rPr>
                              <w:fldChar w:fldCharType="begin"/>
                            </w:r>
                            <w:r>
                              <w:rPr>
                                <w:color w:val="000000"/>
                              </w:rPr>
                              <w:instrText xml:space="preserve"> SEQ Figura \* ARABIC </w:instrText>
                            </w:r>
                            <w:r>
                              <w:rPr>
                                <w:color w:val="000000"/>
                              </w:rPr>
                              <w:fldChar w:fldCharType="separate"/>
                            </w:r>
                            <w:r>
                              <w:rPr>
                                <w:color w:val="000000"/>
                              </w:rPr>
                              <w:t>5</w:t>
                            </w:r>
                            <w:r>
                              <w:rPr>
                                <w:color w:val="000000"/>
                              </w:rPr>
                              <w:fldChar w:fldCharType="end"/>
                            </w:r>
                            <w:bookmarkEnd w:id="36"/>
                            <w:r>
                              <w:rPr>
                                <w:color w:val="000000"/>
                              </w:rPr>
                              <w:t>: Tela de configuração</w:t>
                            </w:r>
                          </w:p>
                        </w:txbxContent>
                      </wps:txbx>
                      <wps:bodyPr lIns="0" rIns="0" tIns="0" bIns="0" anchor="t">
                        <a:noAutofit/>
                      </wps:bodyPr>
                    </wps:wsp>
                  </a:graphicData>
                </a:graphic>
              </wp:anchor>
            </w:drawing>
          </mc:Choice>
          <mc:Fallback>
            <w:pict>
              <v:rect id="shape_0" ID="Quadro5" path="m0,0l-2147483645,0l-2147483645,-2147483646l0,-2147483646xe" fillcolor="white" stroked="f" o:allowincell="f" style="position:absolute;margin-left:159.55pt;margin-top:2.55pt;width:134.3pt;height:338.2pt;mso-wrap-style:square;v-text-anchor:top;mso-position-horizontal:center">
                <v:fill o:detectmouseclick="t" type="solid" color2="black"/>
                <v:stroke color="#3465a4" joinstyle="round" endcap="flat"/>
                <v:textbox>
                  <w:txbxContent>
                    <w:p>
                      <w:pPr>
                        <w:pStyle w:val="Figura"/>
                        <w:spacing w:before="120" w:after="120"/>
                        <w:rPr/>
                      </w:pPr>
                      <w:r>
                        <w:rPr>
                          <w:color w:val="000000"/>
                        </w:rPr>
                        <w:drawing>
                          <wp:inline distT="0" distB="0" distL="0" distR="0">
                            <wp:extent cx="1706245" cy="3792855"/>
                            <wp:effectExtent l="0" t="0" r="0" b="0"/>
                            <wp:docPr id="8" name="Figura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ura5" descr=""/>
                                    <pic:cNvPicPr>
                                      <a:picLocks noChangeAspect="1" noChangeArrowheads="1"/>
                                    </pic:cNvPicPr>
                                  </pic:nvPicPr>
                                  <pic:blipFill>
                                    <a:blip r:embed="rId11"/>
                                    <a:stretch>
                                      <a:fillRect/>
                                    </a:stretch>
                                  </pic:blipFill>
                                  <pic:spPr bwMode="auto">
                                    <a:xfrm>
                                      <a:off x="0" y="0"/>
                                      <a:ext cx="1706245" cy="3792855"/>
                                    </a:xfrm>
                                    <a:prstGeom prst="rect">
                                      <a:avLst/>
                                    </a:prstGeom>
                                  </pic:spPr>
                                </pic:pic>
                              </a:graphicData>
                            </a:graphic>
                          </wp:inline>
                        </w:drawing>
                      </w:r>
                      <w:bookmarkStart w:id="37" w:name="Ref_Figura4_label_and_number"/>
                      <w:r>
                        <w:rPr>
                          <w:color w:val="000000"/>
                        </w:rPr>
                        <w:t xml:space="preserve">Figura </w:t>
                      </w:r>
                      <w:r>
                        <w:rPr>
                          <w:color w:val="000000"/>
                        </w:rPr>
                        <w:fldChar w:fldCharType="begin"/>
                      </w:r>
                      <w:r>
                        <w:rPr>
                          <w:color w:val="000000"/>
                        </w:rPr>
                        <w:instrText xml:space="preserve"> SEQ Figura \* ARABIC </w:instrText>
                      </w:r>
                      <w:r>
                        <w:rPr>
                          <w:color w:val="000000"/>
                        </w:rPr>
                        <w:fldChar w:fldCharType="separate"/>
                      </w:r>
                      <w:r>
                        <w:rPr>
                          <w:color w:val="000000"/>
                        </w:rPr>
                        <w:t>5</w:t>
                      </w:r>
                      <w:r>
                        <w:rPr>
                          <w:color w:val="000000"/>
                        </w:rPr>
                        <w:fldChar w:fldCharType="end"/>
                      </w:r>
                      <w:bookmarkEnd w:id="37"/>
                      <w:r>
                        <w:rPr>
                          <w:color w:val="000000"/>
                        </w:rPr>
                        <w:t>: Tela de configuração</w:t>
                      </w:r>
                    </w:p>
                  </w:txbxContent>
                </v:textbox>
                <w10:wrap type="topAndBottom"/>
              </v:rect>
            </w:pict>
          </mc:Fallback>
        </mc:AlternateContent>
      </w:r>
    </w:p>
    <w:p>
      <w:pPr>
        <w:pStyle w:val="Atexto-base"/>
        <w:rPr>
          <w:del w:id="476" w:author="Hugo Borges de Carvalho" w:date="2023-11-17T03:25:53Z"/>
        </w:rPr>
      </w:pPr>
      <w:ins w:id="471" w:author="Hugo Borges de Carvalho" w:date="2023-11-17T03:22:05Z">
        <w:r>
          <w:rPr>
            <w:rFonts w:eastAsia="Times New Roman" w:cs="Times New Roman"/>
            <w:lang w:eastAsia="pt-BR"/>
          </w:rPr>
          <w:t>Esses sistema foi mantido em fu</w:t>
        </w:r>
      </w:ins>
      <w:ins w:id="472" w:author="Hugo Borges de Carvalho" w:date="2023-11-17T03:23:06Z">
        <w:r>
          <w:rPr>
            <w:rFonts w:eastAsia="Times New Roman" w:cs="Times New Roman"/>
            <w:lang w:eastAsia="pt-BR"/>
          </w:rPr>
          <w:t>ncionamento por mais alguns dias para teste. Depois da validação. Montamos a última versão do protótipo demonstrada na</w:t>
        </w:r>
      </w:ins>
      <w:ins w:id="473" w:author="Hugo Borges de Carvalho" w:date="2023-11-17T03:24:15Z">
        <w:r>
          <w:rPr>
            <w:rFonts w:eastAsia="Times New Roman" w:cs="Times New Roman"/>
            <w:lang w:eastAsia="pt-BR"/>
          </w:rPr>
          <w:t xml:space="preserve"> </w:t>
        </w:r>
      </w:ins>
      <w:ins w:id="474" w:author="Hugo Borges de Carvalho" w:date="2023-11-17T03:24:15Z">
        <w:r>
          <w:rPr>
            <w:rFonts w:eastAsia="Times New Roman" w:cs="Times New Roman"/>
            <w:lang w:eastAsia="pt-BR"/>
          </w:rPr>
          <w:fldChar w:fldCharType="begin"/>
        </w:r>
        <w:r>
          <w:rPr>
            <w:rFonts w:eastAsia="Times New Roman" w:cs="Times New Roman"/>
            <w:lang w:eastAsia="pt-BR"/>
          </w:rPr>
          <w:instrText xml:space="preserve"> REF Ref_Figura5_label_and_number \h </w:instrText>
        </w:r>
        <w:r>
          <w:rPr>
            <w:rFonts w:eastAsia="Times New Roman" w:cs="Times New Roman"/>
            <w:lang w:eastAsia="pt-BR"/>
          </w:rPr>
          <w:fldChar w:fldCharType="separate"/>
        </w:r>
        <w:r>
          <w:rPr>
            <w:rFonts w:eastAsia="Times New Roman" w:cs="Times New Roman"/>
            <w:lang w:eastAsia="pt-BR"/>
          </w:rPr>
          <w:t>Figura 6</w:t>
        </w:r>
        <w:r>
          <w:rPr>
            <w:rFonts w:eastAsia="Times New Roman" w:cs="Times New Roman"/>
            <w:lang w:eastAsia="pt-BR"/>
          </w:rPr>
          <w:fldChar w:fldCharType="end"/>
        </w:r>
      </w:ins>
      <w:ins w:id="475" w:author="Hugo Borges de Carvalho" w:date="2023-11-17T03:24:15Z">
        <w:r>
          <w:rPr>
            <w:rFonts w:eastAsia="Times New Roman" w:cs="Times New Roman"/>
            <w:lang w:eastAsia="pt-BR"/>
          </w:rPr>
          <w:t xml:space="preserve"> Essa versão foi montada em um vaso maior, com mais gotejadores, com as mangueiras fincadas no solo por suportes, diponibilizados num kit de Irrigação comprados para o desenvolvimento do projeto. </w:t>
        </w:r>
      </w:ins>
    </w:p>
    <w:p>
      <w:pPr>
        <w:pStyle w:val="Atexto-base"/>
        <w:widowControl/>
        <w:bidi w:val="0"/>
        <w:spacing w:lineRule="auto" w:line="360" w:before="0" w:after="360"/>
        <w:jc w:val="both"/>
        <w:rPr>
          <w:rFonts w:ascii="Times New Roman" w:hAnsi="Times New Roman" w:eastAsia="Times New Roman" w:cs="Times New Roman"/>
          <w:lang w:eastAsia="pt-BR"/>
          <w:del w:id="478" w:author="Hugo Borges de Carvalho" w:date="2023-11-17T03:25:53Z"/>
        </w:rPr>
      </w:pPr>
      <w:del w:id="477" w:author="Hugo Borges de Carvalho" w:date="2023-11-17T03:25:53Z">
        <w:r>
          <w:rPr>
            <w:rFonts w:eastAsia="Times New Roman" w:cs="Times New Roman"/>
            <w:lang w:eastAsia="pt-BR"/>
          </w:rPr>
        </w:r>
      </w:del>
    </w:p>
    <w:p>
      <w:pPr>
        <w:pStyle w:val="Atexto-base"/>
        <w:widowControl/>
        <w:bidi w:val="0"/>
        <w:spacing w:lineRule="auto" w:line="360" w:before="0" w:after="360"/>
        <w:jc w:val="both"/>
        <w:rPr>
          <w:rFonts w:ascii="Times New Roman" w:hAnsi="Times New Roman" w:eastAsia="Times New Roman" w:cs="Times New Roman"/>
          <w:lang w:eastAsia="pt-BR"/>
          <w:del w:id="484" w:author="Hugo Borges de Carvalho" w:date="2023-11-17T03:25:53Z"/>
        </w:rPr>
      </w:pPr>
      <w:del w:id="479" w:author="Hugo Borges de Carvalho" w:date="2023-11-17T03:25:53Z">
        <w:r>
          <w:rPr/>
          <w:delText xml:space="preserve">O grupo deve demonstrar a criação de soluções com base na metodologia indicada pela UNIVESP, respeitando os passos </w:delText>
        </w:r>
      </w:del>
      <w:del w:id="480" w:author="Hugo Borges de Carvalho" w:date="2023-11-17T03:25:53Z">
        <w:r>
          <w:rPr>
            <w:b/>
            <w:bCs/>
          </w:rPr>
          <w:delText xml:space="preserve">ouvir, criar </w:delText>
        </w:r>
      </w:del>
      <w:del w:id="481" w:author="Hugo Borges de Carvalho" w:date="2023-11-17T03:25:53Z">
        <w:r>
          <w:rPr/>
          <w:delText>e</w:delText>
        </w:r>
      </w:del>
      <w:del w:id="482" w:author="Hugo Borges de Carvalho" w:date="2023-11-17T03:25:53Z">
        <w:r>
          <w:rPr>
            <w:b/>
            <w:bCs/>
          </w:rPr>
          <w:delText xml:space="preserve"> implementar</w:delText>
        </w:r>
      </w:del>
      <w:del w:id="483" w:author="Hugo Borges de Carvalho" w:date="2023-11-17T03:25:53Z">
        <w:r>
          <w:rPr/>
          <w:delText>. Portanto, deve identificar quais foram os resultados obtidos em cada um dos passos para a construção da solução.</w:delText>
        </w:r>
      </w:del>
    </w:p>
    <w:p>
      <w:pPr>
        <w:pStyle w:val="Atexto-base"/>
        <w:widowControl/>
        <w:bidi w:val="0"/>
        <w:spacing w:lineRule="auto" w:line="360" w:before="0" w:after="360"/>
        <w:jc w:val="both"/>
        <w:rPr>
          <w:del w:id="488" w:author="Hugo Borges de Carvalho" w:date="2023-11-17T03:25:53Z"/>
        </w:rPr>
      </w:pPr>
      <w:del w:id="485" w:author="Hugo Borges de Carvalho" w:date="2023-11-17T03:25:53Z">
        <w:r>
          <w:rPr/>
          <w:delText xml:space="preserve">É importante que o grupo inclua imagens, </w:delText>
        </w:r>
      </w:del>
      <w:del w:id="486" w:author="Hugo Borges de Carvalho" w:date="2023-11-17T03:25:53Z">
        <w:r>
          <w:rPr>
            <w:i/>
            <w:iCs/>
          </w:rPr>
          <w:delText>storyboards</w:delText>
        </w:r>
      </w:del>
      <w:del w:id="487" w:author="Hugo Borges de Carvalho" w:date="2023-11-17T03:25:53Z">
        <w:r>
          <w:rPr/>
          <w:delText xml:space="preserve"> ou ilustrações que demonstrem visualmente a solução adotada, junto aos passos desenvolvidos.</w:delText>
        </w:r>
      </w:del>
    </w:p>
    <w:p>
      <w:pPr>
        <w:pStyle w:val="Atexto-base"/>
        <w:widowControl/>
        <w:bidi w:val="0"/>
        <w:spacing w:lineRule="auto" w:line="360" w:before="0" w:after="360"/>
        <w:jc w:val="both"/>
        <w:rPr>
          <w:rFonts w:ascii="Times New Roman" w:hAnsi="Times New Roman" w:eastAsia="Times New Roman" w:cs="Times New Roman"/>
          <w:lang w:eastAsia="pt-BR"/>
          <w:del w:id="492" w:author="Hugo Borges de Carvalho" w:date="2023-11-17T03:25:53Z"/>
        </w:rPr>
      </w:pPr>
      <w:del w:id="489" w:author="Hugo Borges de Carvalho" w:date="2023-11-17T03:25:53Z">
        <w:r>
          <w:rPr/>
          <w:delText xml:space="preserve">Dessa forma, sugere-se que, neste capítulo, seja feita a descrição detalhada do protótipo e de sua aplicação, com imagens e relatos de como se deu o processo de construção da solução final apresentada pelo grupo. Espera-se que o grupo demonstre quais foram as melhorias realizadas na solução final, a partir dos </w:delText>
        </w:r>
      </w:del>
      <w:del w:id="490" w:author="Hugo Borges de Carvalho" w:date="2023-11-17T03:25:53Z">
        <w:r>
          <w:rPr>
            <w:i/>
            <w:iCs/>
          </w:rPr>
          <w:delText>feedbacks</w:delText>
        </w:r>
      </w:del>
      <w:del w:id="491" w:author="Hugo Borges de Carvalho" w:date="2023-11-17T03:25:53Z">
        <w:r>
          <w:rPr/>
          <w:delText xml:space="preserve"> coletados junto à comunidade onde o projeto foi desenvolvido.</w:delText>
        </w:r>
      </w:del>
    </w:p>
    <w:p>
      <w:pPr>
        <w:pStyle w:val="Atexto-base"/>
        <w:widowControl/>
        <w:bidi w:val="0"/>
        <w:spacing w:lineRule="auto" w:line="360" w:before="0" w:after="360"/>
        <w:jc w:val="both"/>
        <w:rPr>
          <w:rFonts w:ascii="Times New Roman" w:hAnsi="Times New Roman" w:eastAsia="Times New Roman" w:cs="Times New Roman"/>
          <w:lang w:eastAsia="pt-BR"/>
          <w:del w:id="494" w:author="Hugo Borges de Carvalho" w:date="2023-11-17T03:25:53Z"/>
        </w:rPr>
      </w:pPr>
      <w:del w:id="493" w:author="Hugo Borges de Carvalho" w:date="2023-11-17T03:25:53Z">
        <w:r>
          <w:rPr>
            <w:rFonts w:eastAsia="Times New Roman" w:cs="Times New Roman"/>
            <w:lang w:eastAsia="pt-BR"/>
          </w:rPr>
        </w:r>
      </w:del>
    </w:p>
    <w:p>
      <w:pPr>
        <w:pStyle w:val="Atexto-base"/>
        <w:widowControl/>
        <w:bidi w:val="0"/>
        <w:spacing w:lineRule="auto" w:line="360" w:before="0" w:after="360"/>
        <w:jc w:val="both"/>
        <w:rPr>
          <w:rFonts w:ascii="Times New Roman" w:hAnsi="Times New Roman" w:eastAsia="Times New Roman" w:cs="Times New Roman"/>
          <w:lang w:eastAsia="pt-BR"/>
        </w:rPr>
      </w:pPr>
      <w:del w:id="495" w:author="Hugo Borges de Carvalho" w:date="2023-11-17T03:25:53Z">
        <w:r>
          <w:rPr>
            <w:b/>
            <w:bCs/>
          </w:rPr>
          <w:delText>Importante</w:delText>
        </w:r>
      </w:del>
      <w:del w:id="496" w:author="Hugo Borges de Carvalho" w:date="2023-11-17T03:25:53Z">
        <w:r>
          <w:rPr/>
          <w:delText>: quando se tratar de projetos desenvolvidos com a participação de crianças e adolescentes, não é permitida a inclusão de fotos deles sem a autorização de seus pais ou responsáveis.</w:delText>
        </w:r>
      </w:del>
    </w:p>
    <w:p>
      <w:pPr>
        <w:pStyle w:val="Atexto-base"/>
        <w:rPr/>
      </w:pPr>
      <w:ins w:id="497" w:author="Hugo Borges de Carvalho" w:date="2023-11-17T04:59:16Z">
        <w:r>
          <w:rPr/>
          <w:t xml:space="preserve">O código fonte da solução final foi hospedado no </w:t>
        </w:r>
      </w:ins>
      <w:ins w:id="498" w:author="Hugo Borges de Carvalho" w:date="2023-11-17T04:59:16Z">
        <w:r>
          <w:rPr>
            <w:i/>
            <w:iCs/>
          </w:rPr>
          <w:t>GitHub</w:t>
        </w:r>
      </w:ins>
      <w:ins w:id="499" w:author="Hugo Borges de Carvalho" w:date="2023-11-17T04:59:16Z">
        <w:r>
          <w:rPr/>
          <w:t xml:space="preserve"> na página </w:t>
        </w:r>
      </w:ins>
      <w:hyperlink r:id="rId12">
        <w:ins w:id="500" w:author="Hugo Borges de Carvalho" w:date="2023-11-17T04:59:16Z">
          <w:r>
            <w:rPr>
              <w:rStyle w:val="Hyperlink"/>
            </w:rPr>
            <w:t>https://github.com/hugobor/pi-v-planta-proto2</w:t>
          </w:r>
        </w:ins>
      </w:hyperlink>
      <w:ins w:id="501" w:author="Hugo Borges de Carvalho" w:date="2023-11-17T04:59:16Z">
        <w:r>
          <w:rPr/>
          <w:t>.</w:t>
        </w:r>
      </w:ins>
    </w:p>
    <w:p>
      <w:pPr>
        <w:pStyle w:val="1ttulonivel1"/>
        <w:rPr>
          <w:highlight w:val="white"/>
        </w:rPr>
      </w:pPr>
      <w:r>
        <mc:AlternateContent>
          <mc:Choice Requires="wps">
            <w:drawing>
              <wp:anchor behindDoc="0" distT="0" distB="0" distL="0" distR="0" simplePos="0" locked="0" layoutInCell="0" allowOverlap="1" relativeHeight="14">
                <wp:simplePos x="0" y="0"/>
                <wp:positionH relativeFrom="column">
                  <wp:align>center</wp:align>
                </wp:positionH>
                <wp:positionV relativeFrom="paragraph">
                  <wp:posOffset>635</wp:posOffset>
                </wp:positionV>
                <wp:extent cx="3966845" cy="3314065"/>
                <wp:effectExtent l="0" t="0" r="0" b="0"/>
                <wp:wrapTopAndBottom/>
                <wp:docPr id="6" name="Quadro6"/>
                <a:graphic xmlns:a="http://schemas.openxmlformats.org/drawingml/2006/main">
                  <a:graphicData uri="http://schemas.microsoft.com/office/word/2010/wordprocessingShape">
                    <wps:wsp>
                      <wps:cNvSpPr/>
                      <wps:spPr>
                        <a:xfrm>
                          <a:off x="0" y="0"/>
                          <a:ext cx="3966840" cy="3314160"/>
                        </a:xfrm>
                        <a:prstGeom prst="rect">
                          <a:avLst/>
                        </a:prstGeom>
                        <a:solidFill>
                          <a:srgbClr val="ffffff"/>
                        </a:solidFill>
                        <a:ln w="0">
                          <a:noFill/>
                        </a:ln>
                      </wps:spPr>
                      <wps:style>
                        <a:lnRef idx="0"/>
                        <a:fillRef idx="0"/>
                        <a:effectRef idx="0"/>
                        <a:fontRef idx="minor"/>
                      </wps:style>
                      <wps:txbx>
                        <w:txbxContent>
                          <w:p>
                            <w:pPr>
                              <w:pStyle w:val="Figura"/>
                              <w:spacing w:before="120" w:after="120"/>
                              <w:rPr/>
                            </w:pPr>
                            <w:bookmarkStart w:id="38" w:name="Ref_Figura5_label_and_number"/>
                            <w:r>
                              <w:rPr>
                                <w:color w:val="000000"/>
                              </w:rPr>
                              <w:drawing>
                                <wp:inline distT="0" distB="0" distL="0" distR="0">
                                  <wp:extent cx="3966845" cy="2986405"/>
                                  <wp:effectExtent l="0" t="0" r="0" b="0"/>
                                  <wp:docPr id="8" name="Figura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ura6" descr=""/>
                                          <pic:cNvPicPr>
                                            <a:picLocks noChangeAspect="1" noChangeArrowheads="1"/>
                                          </pic:cNvPicPr>
                                        </pic:nvPicPr>
                                        <pic:blipFill>
                                          <a:blip r:embed="rId13"/>
                                          <a:stretch>
                                            <a:fillRect/>
                                          </a:stretch>
                                        </pic:blipFill>
                                        <pic:spPr bwMode="auto">
                                          <a:xfrm>
                                            <a:off x="0" y="0"/>
                                            <a:ext cx="3966845" cy="2986405"/>
                                          </a:xfrm>
                                          <a:prstGeom prst="rect">
                                            <a:avLst/>
                                          </a:prstGeom>
                                        </pic:spPr>
                                      </pic:pic>
                                    </a:graphicData>
                                  </a:graphic>
                                </wp:inline>
                              </w:drawing>
                            </w:r>
                            <w:r>
                              <w:rPr>
                                <w:color w:val="000000"/>
                              </w:rPr>
                              <w:t xml:space="preserve">Figura </w:t>
                            </w:r>
                            <w:r>
                              <w:rPr>
                                <w:color w:val="000000"/>
                              </w:rPr>
                              <w:fldChar w:fldCharType="begin"/>
                            </w:r>
                            <w:r>
                              <w:rPr>
                                <w:color w:val="000000"/>
                              </w:rPr>
                              <w:instrText xml:space="preserve"> SEQ Figura \* ARABIC </w:instrText>
                            </w:r>
                            <w:r>
                              <w:rPr>
                                <w:color w:val="000000"/>
                              </w:rPr>
                              <w:fldChar w:fldCharType="separate"/>
                            </w:r>
                            <w:r>
                              <w:rPr>
                                <w:color w:val="000000"/>
                              </w:rPr>
                              <w:t>6</w:t>
                            </w:r>
                            <w:r>
                              <w:rPr>
                                <w:color w:val="000000"/>
                              </w:rPr>
                              <w:fldChar w:fldCharType="end"/>
                            </w:r>
                            <w:bookmarkEnd w:id="38"/>
                            <w:r>
                              <w:rPr>
                                <w:color w:val="000000"/>
                              </w:rPr>
                              <w:t>: Solução final</w:t>
                            </w:r>
                          </w:p>
                        </w:txbxContent>
                      </wps:txbx>
                      <wps:bodyPr lIns="0" rIns="0" tIns="0" bIns="0" anchor="t">
                        <a:noAutofit/>
                      </wps:bodyPr>
                    </wps:wsp>
                  </a:graphicData>
                </a:graphic>
              </wp:anchor>
            </w:drawing>
          </mc:Choice>
          <mc:Fallback>
            <w:pict>
              <v:rect id="shape_0" ID="Quadro6" path="m0,0l-2147483645,0l-2147483645,-2147483646l0,-2147483646xe" fillcolor="white" stroked="f" o:allowincell="f" style="position:absolute;margin-left:70.55pt;margin-top:0.05pt;width:312.3pt;height:260.9pt;mso-wrap-style:square;v-text-anchor:top;mso-position-horizontal:center">
                <v:fill o:detectmouseclick="t" type="solid" color2="black"/>
                <v:stroke color="#3465a4" joinstyle="round" endcap="flat"/>
                <v:textbox>
                  <w:txbxContent>
                    <w:p>
                      <w:pPr>
                        <w:pStyle w:val="Figura"/>
                        <w:spacing w:before="120" w:after="120"/>
                        <w:rPr/>
                      </w:pPr>
                      <w:bookmarkStart w:id="39" w:name="Ref_Figura5_label_and_number"/>
                      <w:r>
                        <w:rPr>
                          <w:color w:val="000000"/>
                        </w:rPr>
                        <w:drawing>
                          <wp:inline distT="0" distB="0" distL="0" distR="0">
                            <wp:extent cx="3966845" cy="2986405"/>
                            <wp:effectExtent l="0" t="0" r="0" b="0"/>
                            <wp:docPr id="9" name="Figura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ura6" descr=""/>
                                    <pic:cNvPicPr>
                                      <a:picLocks noChangeAspect="1" noChangeArrowheads="1"/>
                                    </pic:cNvPicPr>
                                  </pic:nvPicPr>
                                  <pic:blipFill>
                                    <a:blip r:embed="rId14"/>
                                    <a:stretch>
                                      <a:fillRect/>
                                    </a:stretch>
                                  </pic:blipFill>
                                  <pic:spPr bwMode="auto">
                                    <a:xfrm>
                                      <a:off x="0" y="0"/>
                                      <a:ext cx="3966845" cy="2986405"/>
                                    </a:xfrm>
                                    <a:prstGeom prst="rect">
                                      <a:avLst/>
                                    </a:prstGeom>
                                  </pic:spPr>
                                </pic:pic>
                              </a:graphicData>
                            </a:graphic>
                          </wp:inline>
                        </w:drawing>
                      </w:r>
                      <w:r>
                        <w:rPr>
                          <w:color w:val="000000"/>
                        </w:rPr>
                        <w:t xml:space="preserve">Figura </w:t>
                      </w:r>
                      <w:r>
                        <w:rPr>
                          <w:color w:val="000000"/>
                        </w:rPr>
                        <w:fldChar w:fldCharType="begin"/>
                      </w:r>
                      <w:r>
                        <w:rPr>
                          <w:color w:val="000000"/>
                        </w:rPr>
                        <w:instrText xml:space="preserve"> SEQ Figura \* ARABIC </w:instrText>
                      </w:r>
                      <w:r>
                        <w:rPr>
                          <w:color w:val="000000"/>
                        </w:rPr>
                        <w:fldChar w:fldCharType="separate"/>
                      </w:r>
                      <w:r>
                        <w:rPr>
                          <w:color w:val="000000"/>
                        </w:rPr>
                        <w:t>6</w:t>
                      </w:r>
                      <w:r>
                        <w:rPr>
                          <w:color w:val="000000"/>
                        </w:rPr>
                        <w:fldChar w:fldCharType="end"/>
                      </w:r>
                      <w:bookmarkEnd w:id="39"/>
                      <w:r>
                        <w:rPr>
                          <w:color w:val="000000"/>
                        </w:rPr>
                        <w:t>: Solução final</w:t>
                      </w:r>
                    </w:p>
                  </w:txbxContent>
                </v:textbox>
                <w10:wrap type="topAndBottom"/>
              </v:rect>
            </w:pict>
          </mc:Fallback>
        </mc:AlternateContent>
      </w:r>
      <w:r>
        <w:rPr>
          <w:highlight w:val="white"/>
        </w:rPr>
        <w:t>4 Considerações finais</w:t>
      </w:r>
    </w:p>
    <w:p>
      <w:pPr>
        <w:pStyle w:val="Atexto-base"/>
        <w:rPr>
          <w:ins w:id="503" w:author="Hugo Borges de Carvalho" w:date="2023-11-16T21:41:00Z"/>
        </w:rPr>
      </w:pPr>
      <w:ins w:id="502" w:author="Hugo Borges de Carvalho" w:date="2023-11-16T21:41:00Z">
        <w:r>
          <w:rPr>
            <w:rFonts w:eastAsia="Times New Roman" w:cs="Times New Roman"/>
            <w:highlight w:val="white"/>
            <w:lang w:eastAsia="pt-BR"/>
          </w:rPr>
          <w:t>A versão final da solução foi bem aceita pela comunidade externa. O integrante do grupo que possúia plantas em casa, manteve o protótipo gerado para uma de suas plantas. Um dos vizinhos do integrante do grupo se interessou pela solução.</w:t>
        </w:r>
      </w:ins>
    </w:p>
    <w:p>
      <w:pPr>
        <w:pStyle w:val="Atexto-base"/>
        <w:rPr/>
      </w:pPr>
      <w:ins w:id="504" w:author="Hugo Borges de Carvalho" w:date="2023-11-16T21:41:00Z">
        <w:r>
          <w:rPr>
            <w:rFonts w:eastAsia="Times New Roman" w:cs="Times New Roman"/>
            <w:highlight w:val="white"/>
            <w:lang w:eastAsia="pt-BR"/>
          </w:rPr>
          <w:t xml:space="preserve">A tabela </w:t>
        </w:r>
      </w:ins>
      <w:ins w:id="505" w:author="Hugo Borges de Carvalho" w:date="2023-11-16T21:41:00Z">
        <w:r>
          <w:rPr>
            <w:rFonts w:eastAsia="Times New Roman" w:cs="Times New Roman"/>
            <w:highlight w:val="white"/>
            <w:lang w:eastAsia="pt-BR"/>
          </w:rPr>
          <w:fldChar w:fldCharType="begin"/>
        </w:r>
        <w:r>
          <w:rPr>
            <w:highlight w:val="white"/>
            <w:rFonts w:eastAsia="Times New Roman" w:cs="Times New Roman"/>
            <w:lang w:eastAsia="pt-BR"/>
          </w:rPr>
          <w:instrText xml:space="preserve"> REF Ref_Tabela0_label_and_number \h </w:instrText>
        </w:r>
        <w:r>
          <w:rPr>
            <w:highlight w:val="white"/>
            <w:rFonts w:eastAsia="Times New Roman" w:cs="Times New Roman"/>
            <w:lang w:eastAsia="pt-BR"/>
          </w:rPr>
          <w:fldChar w:fldCharType="separate"/>
        </w:r>
        <w:r>
          <w:rPr>
            <w:highlight w:val="white"/>
            <w:rFonts w:eastAsia="Times New Roman" w:cs="Times New Roman"/>
            <w:lang w:eastAsia="pt-BR"/>
          </w:rPr>
          <w:t>Tabela 1</w:t>
        </w:r>
        <w:r>
          <w:rPr>
            <w:highlight w:val="white"/>
            <w:rFonts w:eastAsia="Times New Roman" w:cs="Times New Roman"/>
            <w:lang w:eastAsia="pt-BR"/>
          </w:rPr>
          <w:fldChar w:fldCharType="end"/>
        </w:r>
      </w:ins>
      <w:ins w:id="506" w:author="Hugo Borges de Carvalho" w:date="2023-11-16T21:41:00Z">
        <w:r>
          <w:rPr>
            <w:rFonts w:eastAsia="Times New Roman" w:cs="Times New Roman"/>
            <w:highlight w:val="white"/>
            <w:lang w:eastAsia="pt-BR"/>
          </w:rPr>
          <w:t xml:space="preserve"> demonstra os lista de materiáis utilizados, e um orçamento aproximado, para o desenvolvimento da solição. Existem diferentes marcas e modelos para diversos componentes, e diversas lojas que os vendem.</w:t>
        </w:r>
      </w:ins>
    </w:p>
    <w:p>
      <w:pPr>
        <w:pStyle w:val="Tabela"/>
        <w:keepNext w:val="true"/>
        <w:jc w:val="center"/>
        <w:rPr/>
      </w:pPr>
      <w:bookmarkStart w:id="40" w:name="Ref_Tabela0_label_and_number"/>
      <w:r>
        <w:rPr/>
        <w:t xml:space="preserve">Tabela </w:t>
      </w:r>
      <w:r>
        <w:rPr/>
        <w:fldChar w:fldCharType="begin"/>
      </w:r>
      <w:r>
        <w:rPr/>
        <w:instrText xml:space="preserve"> SEQ Tabela \* ARABIC </w:instrText>
      </w:r>
      <w:r>
        <w:rPr/>
        <w:fldChar w:fldCharType="separate"/>
      </w:r>
      <w:r>
        <w:rPr/>
        <w:t>1</w:t>
      </w:r>
      <w:r>
        <w:rPr/>
        <w:fldChar w:fldCharType="end"/>
      </w:r>
      <w:bookmarkEnd w:id="40"/>
      <w:r>
        <w:rPr/>
        <w:t xml:space="preserve">: </w:t>
      </w:r>
      <w:r>
        <w:rPr/>
        <w:t>Orçamento aproximado da solução</w:t>
      </w:r>
    </w:p>
    <w:tbl>
      <w:tblPr>
        <w:tblW w:w="5000" w:type="pct"/>
        <w:jc w:val="left"/>
        <w:tblInd w:w="0" w:type="dxa"/>
        <w:tblLayout w:type="fixed"/>
        <w:tblCellMar>
          <w:top w:w="0" w:type="dxa"/>
          <w:left w:w="0" w:type="dxa"/>
          <w:bottom w:w="0" w:type="dxa"/>
          <w:right w:w="0" w:type="dxa"/>
        </w:tblCellMar>
      </w:tblPr>
      <w:tblGrid>
        <w:gridCol w:w="4535"/>
        <w:gridCol w:w="4535"/>
      </w:tblGrid>
      <w:tr>
        <w:trPr/>
        <w:tc>
          <w:tcPr>
            <w:tcW w:w="4535" w:type="dxa"/>
            <w:tcBorders>
              <w:top w:val="single" w:sz="6" w:space="0" w:color="000000"/>
              <w:bottom w:val="single" w:sz="6" w:space="0" w:color="000000"/>
            </w:tcBorders>
            <w:vAlign w:val="center"/>
          </w:tcPr>
          <w:p>
            <w:pPr>
              <w:pStyle w:val="Ttulodetabela"/>
              <w:keepNext w:val="true"/>
              <w:jc w:val="left"/>
              <w:rPr>
                <w:rFonts w:ascii="Liberation Serif" w:hAnsi="Liberation Serif"/>
                <w:b w:val="false"/>
                <w:bCs w:val="false"/>
                <w:i w:val="false"/>
                <w:i w:val="false"/>
                <w:iCs w:val="false"/>
                <w:strike w:val="false"/>
                <w:dstrike w:val="false"/>
                <w:outline w:val="false"/>
                <w:shadow w:val="false"/>
                <w:color w:val="000000"/>
                <w:sz w:val="24"/>
                <w:szCs w:val="24"/>
                <w:u w:val="none"/>
              </w:rPr>
            </w:pPr>
            <w:ins w:id="507" w:author="Hugo Borges de Carvalho" w:date="2023-11-17T04:43:30Z">
              <w:r>
                <w:rPr>
                  <w:rFonts w:ascii="Liberation Serif" w:hAnsi="Liberation Serif"/>
                  <w:b w:val="false"/>
                  <w:bCs w:val="false"/>
                  <w:i w:val="false"/>
                  <w:iCs w:val="false"/>
                  <w:strike w:val="false"/>
                  <w:dstrike w:val="false"/>
                  <w:outline w:val="false"/>
                  <w:shadow w:val="false"/>
                  <w:color w:val="000000"/>
                  <w:sz w:val="24"/>
                  <w:szCs w:val="24"/>
                  <w:u w:val="none"/>
                </w:rPr>
                <w:t>Componente</w:t>
              </w:r>
            </w:ins>
          </w:p>
        </w:tc>
        <w:tc>
          <w:tcPr>
            <w:tcW w:w="4535" w:type="dxa"/>
            <w:tcBorders>
              <w:top w:val="single" w:sz="6" w:space="0" w:color="000000"/>
              <w:bottom w:val="single" w:sz="6" w:space="0" w:color="000000"/>
            </w:tcBorders>
            <w:vAlign w:val="center"/>
          </w:tcPr>
          <w:p>
            <w:pPr>
              <w:pStyle w:val="Ttulodetabela"/>
              <w:jc w:val="left"/>
              <w:rPr>
                <w:rFonts w:ascii="Liberation Serif" w:hAnsi="Liberation Serif"/>
                <w:b w:val="false"/>
                <w:bCs w:val="false"/>
                <w:i w:val="false"/>
                <w:i w:val="false"/>
                <w:iCs w:val="false"/>
                <w:strike w:val="false"/>
                <w:dstrike w:val="false"/>
                <w:outline w:val="false"/>
                <w:shadow w:val="false"/>
                <w:color w:val="000000"/>
                <w:sz w:val="24"/>
                <w:szCs w:val="24"/>
                <w:u w:val="none"/>
              </w:rPr>
            </w:pPr>
            <w:ins w:id="508" w:author="Hugo Borges de Carvalho" w:date="2023-11-17T04:43:30Z">
              <w:r>
                <w:rPr>
                  <w:rFonts w:ascii="Liberation Serif" w:hAnsi="Liberation Serif"/>
                  <w:b w:val="false"/>
                  <w:bCs w:val="false"/>
                  <w:i w:val="false"/>
                  <w:iCs w:val="false"/>
                  <w:strike w:val="false"/>
                  <w:dstrike w:val="false"/>
                  <w:outline w:val="false"/>
                  <w:shadow w:val="false"/>
                  <w:color w:val="000000"/>
                  <w:sz w:val="24"/>
                  <w:szCs w:val="24"/>
                  <w:u w:val="none"/>
                </w:rPr>
                <w:t>Preço</w:t>
              </w:r>
            </w:ins>
          </w:p>
        </w:tc>
      </w:tr>
      <w:tr>
        <w:trPr/>
        <w:tc>
          <w:tcPr>
            <w:tcW w:w="4535" w:type="dxa"/>
            <w:tcBorders/>
            <w:vAlign w:val="center"/>
          </w:tcPr>
          <w:p>
            <w:pPr>
              <w:pStyle w:val="Contedodatabela"/>
              <w:keepNext w:val="true"/>
              <w:jc w:val="left"/>
              <w:rPr>
                <w:rFonts w:ascii="Liberation Serif" w:hAnsi="Liberation Serif"/>
                <w:b w:val="false"/>
                <w:bCs w:val="false"/>
                <w:i w:val="false"/>
                <w:i w:val="false"/>
                <w:iCs w:val="false"/>
                <w:strike w:val="false"/>
                <w:dstrike w:val="false"/>
                <w:outline w:val="false"/>
                <w:shadow w:val="false"/>
                <w:color w:val="000000"/>
                <w:sz w:val="24"/>
                <w:szCs w:val="24"/>
                <w:u w:val="none"/>
              </w:rPr>
            </w:pPr>
            <w:ins w:id="509" w:author="Hugo Borges de Carvalho" w:date="2023-11-17T04:43:30Z">
              <w:r>
                <w:rPr>
                  <w:rFonts w:ascii="Liberation Serif" w:hAnsi="Liberation Serif"/>
                  <w:b w:val="false"/>
                  <w:bCs w:val="false"/>
                  <w:i w:val="false"/>
                  <w:iCs w:val="false"/>
                  <w:strike w:val="false"/>
                  <w:dstrike w:val="false"/>
                  <w:outline w:val="false"/>
                  <w:shadow w:val="false"/>
                  <w:color w:val="000000"/>
                  <w:sz w:val="24"/>
                  <w:szCs w:val="24"/>
                  <w:u w:val="none"/>
                </w:rPr>
                <w:t>Fonte de alimentação chaveada 12V plug P4</w:t>
              </w:r>
            </w:ins>
          </w:p>
        </w:tc>
        <w:tc>
          <w:tcPr>
            <w:tcW w:w="4535" w:type="dxa"/>
            <w:tcBorders/>
            <w:vAlign w:val="center"/>
          </w:tcPr>
          <w:p>
            <w:pPr>
              <w:pStyle w:val="Contedodatabela"/>
              <w:jc w:val="left"/>
              <w:rPr>
                <w:rFonts w:ascii="Liberation Serif" w:hAnsi="Liberation Serif"/>
                <w:b w:val="false"/>
                <w:bCs w:val="false"/>
                <w:i w:val="false"/>
                <w:i w:val="false"/>
                <w:iCs w:val="false"/>
                <w:strike w:val="false"/>
                <w:dstrike w:val="false"/>
                <w:outline w:val="false"/>
                <w:shadow w:val="false"/>
                <w:color w:val="000000"/>
                <w:sz w:val="24"/>
                <w:szCs w:val="24"/>
                <w:u w:val="none"/>
              </w:rPr>
            </w:pPr>
            <w:ins w:id="510" w:author="Hugo Borges de Carvalho" w:date="2023-11-17T04:46:36Z">
              <w:r>
                <w:rPr>
                  <w:rFonts w:ascii="Liberation Serif" w:hAnsi="Liberation Serif"/>
                  <w:b w:val="false"/>
                  <w:bCs w:val="false"/>
                  <w:i w:val="false"/>
                  <w:iCs w:val="false"/>
                  <w:strike w:val="false"/>
                  <w:dstrike w:val="false"/>
                  <w:outline w:val="false"/>
                  <w:shadow w:val="false"/>
                  <w:color w:val="000000"/>
                  <w:sz w:val="24"/>
                  <w:szCs w:val="24"/>
                  <w:u w:val="none"/>
                </w:rPr>
                <w:t>22,5</w:t>
              </w:r>
            </w:ins>
          </w:p>
        </w:tc>
      </w:tr>
      <w:tr>
        <w:trPr/>
        <w:tc>
          <w:tcPr>
            <w:tcW w:w="4535" w:type="dxa"/>
            <w:tcBorders/>
            <w:vAlign w:val="center"/>
          </w:tcPr>
          <w:p>
            <w:pPr>
              <w:pStyle w:val="Contedodatabela"/>
              <w:keepNext w:val="true"/>
              <w:jc w:val="left"/>
              <w:rPr>
                <w:rFonts w:ascii="Liberation Serif" w:hAnsi="Liberation Serif"/>
                <w:b w:val="false"/>
                <w:bCs w:val="false"/>
                <w:i w:val="false"/>
                <w:i w:val="false"/>
                <w:iCs w:val="false"/>
                <w:strike w:val="false"/>
                <w:dstrike w:val="false"/>
                <w:outline w:val="false"/>
                <w:shadow w:val="false"/>
                <w:color w:val="000000"/>
                <w:sz w:val="24"/>
                <w:szCs w:val="24"/>
                <w:u w:val="none"/>
              </w:rPr>
            </w:pPr>
            <w:ins w:id="511" w:author="Hugo Borges de Carvalho" w:date="2023-11-17T04:43:30Z">
              <w:r>
                <w:rPr>
                  <w:rFonts w:ascii="Liberation Serif" w:hAnsi="Liberation Serif"/>
                  <w:b w:val="false"/>
                  <w:bCs w:val="false"/>
                  <w:i w:val="false"/>
                  <w:iCs w:val="false"/>
                  <w:strike w:val="false"/>
                  <w:dstrike w:val="false"/>
                  <w:outline w:val="false"/>
                  <w:shadow w:val="false"/>
                  <w:color w:val="000000"/>
                  <w:sz w:val="24"/>
                  <w:szCs w:val="24"/>
                  <w:u w:val="none"/>
                </w:rPr>
                <w:t>Bomba de água 12v RS385</w:t>
              </w:r>
            </w:ins>
          </w:p>
        </w:tc>
        <w:tc>
          <w:tcPr>
            <w:tcW w:w="4535" w:type="dxa"/>
            <w:tcBorders/>
            <w:vAlign w:val="center"/>
          </w:tcPr>
          <w:p>
            <w:pPr>
              <w:pStyle w:val="Contedodatabela"/>
              <w:jc w:val="left"/>
              <w:rPr>
                <w:rFonts w:ascii="Liberation Serif" w:hAnsi="Liberation Serif"/>
                <w:b w:val="false"/>
                <w:bCs w:val="false"/>
                <w:i w:val="false"/>
                <w:i w:val="false"/>
                <w:iCs w:val="false"/>
                <w:strike w:val="false"/>
                <w:dstrike w:val="false"/>
                <w:outline w:val="false"/>
                <w:shadow w:val="false"/>
                <w:color w:val="000000"/>
                <w:sz w:val="24"/>
                <w:szCs w:val="24"/>
                <w:u w:val="none"/>
              </w:rPr>
            </w:pPr>
            <w:ins w:id="512" w:author="Hugo Borges de Carvalho" w:date="2023-11-17T04:46:36Z">
              <w:r>
                <w:rPr>
                  <w:rFonts w:ascii="Liberation Serif" w:hAnsi="Liberation Serif"/>
                  <w:b w:val="false"/>
                  <w:bCs w:val="false"/>
                  <w:i w:val="false"/>
                  <w:iCs w:val="false"/>
                  <w:strike w:val="false"/>
                  <w:dstrike w:val="false"/>
                  <w:outline w:val="false"/>
                  <w:shadow w:val="false"/>
                  <w:color w:val="000000"/>
                  <w:sz w:val="24"/>
                  <w:szCs w:val="24"/>
                  <w:u w:val="none"/>
                </w:rPr>
                <w:t>62,9</w:t>
              </w:r>
            </w:ins>
          </w:p>
        </w:tc>
      </w:tr>
      <w:tr>
        <w:trPr/>
        <w:tc>
          <w:tcPr>
            <w:tcW w:w="4535" w:type="dxa"/>
            <w:tcBorders/>
            <w:vAlign w:val="center"/>
          </w:tcPr>
          <w:p>
            <w:pPr>
              <w:pStyle w:val="Contedodatabela"/>
              <w:keepNext w:val="true"/>
              <w:jc w:val="left"/>
              <w:rPr>
                <w:rFonts w:ascii="Liberation Serif" w:hAnsi="Liberation Serif"/>
                <w:b w:val="false"/>
                <w:bCs w:val="false"/>
                <w:i w:val="false"/>
                <w:i w:val="false"/>
                <w:iCs w:val="false"/>
                <w:strike w:val="false"/>
                <w:dstrike w:val="false"/>
                <w:outline w:val="false"/>
                <w:shadow w:val="false"/>
                <w:color w:val="000000"/>
                <w:sz w:val="24"/>
                <w:szCs w:val="24"/>
                <w:u w:val="none"/>
              </w:rPr>
            </w:pPr>
            <w:ins w:id="513" w:author="Hugo Borges de Carvalho" w:date="2023-11-17T04:43:30Z">
              <w:r>
                <w:rPr>
                  <w:rFonts w:ascii="Liberation Serif" w:hAnsi="Liberation Serif"/>
                  <w:b w:val="false"/>
                  <w:bCs w:val="false"/>
                  <w:i w:val="false"/>
                  <w:iCs w:val="false"/>
                  <w:strike w:val="false"/>
                  <w:dstrike w:val="false"/>
                  <w:outline w:val="false"/>
                  <w:shadow w:val="false"/>
                  <w:color w:val="000000"/>
                  <w:sz w:val="24"/>
                  <w:szCs w:val="24"/>
                  <w:u w:val="none"/>
                </w:rPr>
                <w:t>Jack P4 com born a parafuso</w:t>
              </w:r>
            </w:ins>
          </w:p>
        </w:tc>
        <w:tc>
          <w:tcPr>
            <w:tcW w:w="4535" w:type="dxa"/>
            <w:tcBorders/>
            <w:vAlign w:val="center"/>
          </w:tcPr>
          <w:p>
            <w:pPr>
              <w:pStyle w:val="Contedodatabela"/>
              <w:jc w:val="left"/>
              <w:rPr>
                <w:rFonts w:ascii="Liberation Serif" w:hAnsi="Liberation Serif"/>
                <w:b w:val="false"/>
                <w:bCs w:val="false"/>
                <w:i w:val="false"/>
                <w:i w:val="false"/>
                <w:iCs w:val="false"/>
                <w:strike w:val="false"/>
                <w:dstrike w:val="false"/>
                <w:outline w:val="false"/>
                <w:shadow w:val="false"/>
                <w:color w:val="000000"/>
                <w:sz w:val="24"/>
                <w:szCs w:val="24"/>
                <w:u w:val="none"/>
              </w:rPr>
            </w:pPr>
            <w:ins w:id="514" w:author="Hugo Borges de Carvalho" w:date="2023-11-17T04:46:36Z">
              <w:r>
                <w:rPr>
                  <w:rFonts w:ascii="Liberation Serif" w:hAnsi="Liberation Serif"/>
                  <w:b w:val="false"/>
                  <w:bCs w:val="false"/>
                  <w:i w:val="false"/>
                  <w:iCs w:val="false"/>
                  <w:strike w:val="false"/>
                  <w:dstrike w:val="false"/>
                  <w:outline w:val="false"/>
                  <w:shadow w:val="false"/>
                  <w:color w:val="000000"/>
                  <w:sz w:val="24"/>
                  <w:szCs w:val="24"/>
                  <w:u w:val="none"/>
                </w:rPr>
                <w:t>3,9</w:t>
              </w:r>
            </w:ins>
          </w:p>
        </w:tc>
      </w:tr>
      <w:tr>
        <w:trPr/>
        <w:tc>
          <w:tcPr>
            <w:tcW w:w="4535" w:type="dxa"/>
            <w:tcBorders/>
            <w:vAlign w:val="center"/>
          </w:tcPr>
          <w:p>
            <w:pPr>
              <w:pStyle w:val="Contedodatabela"/>
              <w:keepNext w:val="true"/>
              <w:jc w:val="left"/>
              <w:rPr>
                <w:rFonts w:ascii="Liberation Serif" w:hAnsi="Liberation Serif"/>
                <w:b w:val="false"/>
                <w:bCs w:val="false"/>
                <w:i w:val="false"/>
                <w:i w:val="false"/>
                <w:iCs w:val="false"/>
                <w:strike w:val="false"/>
                <w:dstrike w:val="false"/>
                <w:outline w:val="false"/>
                <w:shadow w:val="false"/>
                <w:color w:val="000000"/>
                <w:sz w:val="24"/>
                <w:szCs w:val="24"/>
                <w:u w:val="none"/>
              </w:rPr>
            </w:pPr>
            <w:ins w:id="515" w:author="Hugo Borges de Carvalho" w:date="2023-11-17T04:43:30Z">
              <w:r>
                <w:rPr>
                  <w:rFonts w:ascii="Liberation Serif" w:hAnsi="Liberation Serif"/>
                  <w:b w:val="false"/>
                  <w:bCs w:val="false"/>
                  <w:i w:val="false"/>
                  <w:iCs w:val="false"/>
                  <w:strike w:val="false"/>
                  <w:dstrike w:val="false"/>
                  <w:outline w:val="false"/>
                  <w:shadow w:val="false"/>
                  <w:color w:val="000000"/>
                  <w:sz w:val="24"/>
                  <w:szCs w:val="24"/>
                  <w:u w:val="none"/>
                </w:rPr>
                <w:t>Módulo relé 5V com octoacoplador</w:t>
              </w:r>
            </w:ins>
          </w:p>
        </w:tc>
        <w:tc>
          <w:tcPr>
            <w:tcW w:w="4535" w:type="dxa"/>
            <w:tcBorders/>
            <w:vAlign w:val="center"/>
          </w:tcPr>
          <w:p>
            <w:pPr>
              <w:pStyle w:val="Contedodatabela"/>
              <w:jc w:val="left"/>
              <w:rPr>
                <w:rFonts w:ascii="Liberation Serif" w:hAnsi="Liberation Serif"/>
                <w:b w:val="false"/>
                <w:bCs w:val="false"/>
                <w:i w:val="false"/>
                <w:i w:val="false"/>
                <w:iCs w:val="false"/>
                <w:strike w:val="false"/>
                <w:dstrike w:val="false"/>
                <w:outline w:val="false"/>
                <w:shadow w:val="false"/>
                <w:color w:val="000000"/>
                <w:sz w:val="24"/>
                <w:szCs w:val="24"/>
                <w:u w:val="none"/>
              </w:rPr>
            </w:pPr>
            <w:ins w:id="516" w:author="Hugo Borges de Carvalho" w:date="2023-11-17T04:46:36Z">
              <w:r>
                <w:rPr>
                  <w:rFonts w:ascii="Liberation Serif" w:hAnsi="Liberation Serif"/>
                  <w:b w:val="false"/>
                  <w:bCs w:val="false"/>
                  <w:i w:val="false"/>
                  <w:iCs w:val="false"/>
                  <w:strike w:val="false"/>
                  <w:dstrike w:val="false"/>
                  <w:outline w:val="false"/>
                  <w:shadow w:val="false"/>
                  <w:color w:val="000000"/>
                  <w:sz w:val="24"/>
                  <w:szCs w:val="24"/>
                  <w:u w:val="none"/>
                </w:rPr>
                <w:t>12,9</w:t>
              </w:r>
            </w:ins>
          </w:p>
        </w:tc>
      </w:tr>
      <w:tr>
        <w:trPr/>
        <w:tc>
          <w:tcPr>
            <w:tcW w:w="4535" w:type="dxa"/>
            <w:tcBorders/>
            <w:vAlign w:val="center"/>
          </w:tcPr>
          <w:p>
            <w:pPr>
              <w:pStyle w:val="Contedodatabela"/>
              <w:keepNext w:val="true"/>
              <w:jc w:val="left"/>
              <w:rPr>
                <w:rFonts w:ascii="Liberation Serif" w:hAnsi="Liberation Serif"/>
                <w:b w:val="false"/>
                <w:bCs w:val="false"/>
                <w:i w:val="false"/>
                <w:i w:val="false"/>
                <w:iCs w:val="false"/>
                <w:strike w:val="false"/>
                <w:dstrike w:val="false"/>
                <w:outline w:val="false"/>
                <w:shadow w:val="false"/>
                <w:color w:val="000000"/>
                <w:sz w:val="24"/>
                <w:szCs w:val="24"/>
                <w:u w:val="none"/>
              </w:rPr>
            </w:pPr>
            <w:ins w:id="517" w:author="Hugo Borges de Carvalho" w:date="2023-11-17T04:43:30Z">
              <w:r>
                <w:rPr>
                  <w:rFonts w:ascii="Liberation Serif" w:hAnsi="Liberation Serif"/>
                  <w:b w:val="false"/>
                  <w:bCs w:val="false"/>
                  <w:i w:val="false"/>
                  <w:iCs w:val="false"/>
                  <w:strike w:val="false"/>
                  <w:dstrike w:val="false"/>
                  <w:outline w:val="false"/>
                  <w:shadow w:val="false"/>
                  <w:color w:val="000000"/>
                  <w:sz w:val="24"/>
                  <w:szCs w:val="24"/>
                  <w:u w:val="none"/>
                </w:rPr>
                <w:t>Sensor de umidade de solo HL-69</w:t>
              </w:r>
            </w:ins>
          </w:p>
        </w:tc>
        <w:tc>
          <w:tcPr>
            <w:tcW w:w="4535" w:type="dxa"/>
            <w:tcBorders/>
            <w:vAlign w:val="center"/>
          </w:tcPr>
          <w:p>
            <w:pPr>
              <w:pStyle w:val="Contedodatabela"/>
              <w:jc w:val="left"/>
              <w:rPr>
                <w:rFonts w:ascii="Liberation Serif" w:hAnsi="Liberation Serif"/>
                <w:b w:val="false"/>
                <w:bCs w:val="false"/>
                <w:i w:val="false"/>
                <w:i w:val="false"/>
                <w:iCs w:val="false"/>
                <w:strike w:val="false"/>
                <w:dstrike w:val="false"/>
                <w:outline w:val="false"/>
                <w:shadow w:val="false"/>
                <w:color w:val="000000"/>
                <w:sz w:val="24"/>
                <w:szCs w:val="24"/>
                <w:u w:val="none"/>
              </w:rPr>
            </w:pPr>
            <w:ins w:id="518" w:author="Hugo Borges de Carvalho" w:date="2023-11-17T04:46:36Z">
              <w:r>
                <w:rPr>
                  <w:rFonts w:ascii="Liberation Serif" w:hAnsi="Liberation Serif"/>
                  <w:b w:val="false"/>
                  <w:bCs w:val="false"/>
                  <w:i w:val="false"/>
                  <w:iCs w:val="false"/>
                  <w:strike w:val="false"/>
                  <w:dstrike w:val="false"/>
                  <w:outline w:val="false"/>
                  <w:shadow w:val="false"/>
                  <w:color w:val="000000"/>
                  <w:sz w:val="24"/>
                  <w:szCs w:val="24"/>
                  <w:u w:val="none"/>
                </w:rPr>
                <w:t>12,95</w:t>
              </w:r>
            </w:ins>
          </w:p>
        </w:tc>
      </w:tr>
      <w:tr>
        <w:trPr/>
        <w:tc>
          <w:tcPr>
            <w:tcW w:w="4535" w:type="dxa"/>
            <w:tcBorders/>
            <w:vAlign w:val="center"/>
          </w:tcPr>
          <w:p>
            <w:pPr>
              <w:pStyle w:val="Contedodatabela"/>
              <w:keepNext w:val="true"/>
              <w:jc w:val="left"/>
              <w:rPr>
                <w:rFonts w:ascii="Liberation Serif" w:hAnsi="Liberation Serif"/>
                <w:b w:val="false"/>
                <w:bCs w:val="false"/>
                <w:i w:val="false"/>
                <w:i w:val="false"/>
                <w:iCs w:val="false"/>
                <w:strike w:val="false"/>
                <w:dstrike w:val="false"/>
                <w:outline w:val="false"/>
                <w:shadow w:val="false"/>
                <w:color w:val="000000"/>
                <w:sz w:val="24"/>
                <w:szCs w:val="24"/>
                <w:u w:val="none"/>
              </w:rPr>
            </w:pPr>
            <w:ins w:id="519" w:author="Hugo Borges de Carvalho" w:date="2023-11-17T04:43:30Z">
              <w:r>
                <w:rPr>
                  <w:rFonts w:ascii="Liberation Serif" w:hAnsi="Liberation Serif"/>
                  <w:b w:val="false"/>
                  <w:bCs w:val="false"/>
                  <w:i w:val="false"/>
                  <w:iCs w:val="false"/>
                  <w:strike w:val="false"/>
                  <w:dstrike w:val="false"/>
                  <w:outline w:val="false"/>
                  <w:shadow w:val="false"/>
                  <w:color w:val="000000"/>
                  <w:sz w:val="24"/>
                  <w:szCs w:val="24"/>
                  <w:u w:val="none"/>
                </w:rPr>
                <w:t>Sensor de umidade e temperatura DHT11</w:t>
              </w:r>
            </w:ins>
          </w:p>
        </w:tc>
        <w:tc>
          <w:tcPr>
            <w:tcW w:w="4535" w:type="dxa"/>
            <w:tcBorders/>
            <w:vAlign w:val="center"/>
          </w:tcPr>
          <w:p>
            <w:pPr>
              <w:pStyle w:val="Contedodatabela"/>
              <w:jc w:val="left"/>
              <w:rPr>
                <w:rFonts w:ascii="Liberation Serif" w:hAnsi="Liberation Serif"/>
                <w:b w:val="false"/>
                <w:bCs w:val="false"/>
                <w:i w:val="false"/>
                <w:i w:val="false"/>
                <w:iCs w:val="false"/>
                <w:strike w:val="false"/>
                <w:dstrike w:val="false"/>
                <w:outline w:val="false"/>
                <w:shadow w:val="false"/>
                <w:color w:val="000000"/>
                <w:sz w:val="24"/>
                <w:szCs w:val="24"/>
                <w:u w:val="none"/>
              </w:rPr>
            </w:pPr>
            <w:ins w:id="520" w:author="Hugo Borges de Carvalho" w:date="2023-11-17T04:46:36Z">
              <w:r>
                <w:rPr>
                  <w:rFonts w:ascii="Liberation Serif" w:hAnsi="Liberation Serif"/>
                  <w:b w:val="false"/>
                  <w:bCs w:val="false"/>
                  <w:i w:val="false"/>
                  <w:iCs w:val="false"/>
                  <w:strike w:val="false"/>
                  <w:dstrike w:val="false"/>
                  <w:outline w:val="false"/>
                  <w:shadow w:val="false"/>
                  <w:color w:val="000000"/>
                  <w:sz w:val="24"/>
                  <w:szCs w:val="24"/>
                  <w:u w:val="none"/>
                </w:rPr>
                <w:t>13,6</w:t>
              </w:r>
            </w:ins>
          </w:p>
        </w:tc>
      </w:tr>
      <w:tr>
        <w:trPr/>
        <w:tc>
          <w:tcPr>
            <w:tcW w:w="4535" w:type="dxa"/>
            <w:tcBorders/>
            <w:vAlign w:val="center"/>
          </w:tcPr>
          <w:p>
            <w:pPr>
              <w:pStyle w:val="Contedodatabela"/>
              <w:keepNext w:val="true"/>
              <w:jc w:val="left"/>
              <w:rPr>
                <w:rFonts w:ascii="Liberation Serif" w:hAnsi="Liberation Serif"/>
                <w:b w:val="false"/>
                <w:bCs w:val="false"/>
                <w:i w:val="false"/>
                <w:i w:val="false"/>
                <w:iCs w:val="false"/>
                <w:strike w:val="false"/>
                <w:dstrike w:val="false"/>
                <w:outline w:val="false"/>
                <w:shadow w:val="false"/>
                <w:color w:val="000000"/>
                <w:sz w:val="24"/>
                <w:szCs w:val="24"/>
                <w:u w:val="none"/>
              </w:rPr>
            </w:pPr>
            <w:ins w:id="521" w:author="Hugo Borges de Carvalho" w:date="2023-11-17T04:43:30Z">
              <w:r>
                <w:rPr>
                  <w:rFonts w:ascii="Liberation Serif" w:hAnsi="Liberation Serif"/>
                  <w:b w:val="false"/>
                  <w:bCs w:val="false"/>
                  <w:i w:val="false"/>
                  <w:iCs w:val="false"/>
                  <w:strike w:val="false"/>
                  <w:dstrike w:val="false"/>
                  <w:outline w:val="false"/>
                  <w:shadow w:val="false"/>
                  <w:color w:val="000000"/>
                  <w:sz w:val="24"/>
                  <w:szCs w:val="24"/>
                  <w:u w:val="none"/>
                </w:rPr>
                <w:t>ESP32 NodeMCU 30 pinos</w:t>
              </w:r>
            </w:ins>
          </w:p>
        </w:tc>
        <w:tc>
          <w:tcPr>
            <w:tcW w:w="4535" w:type="dxa"/>
            <w:tcBorders/>
            <w:vAlign w:val="center"/>
          </w:tcPr>
          <w:p>
            <w:pPr>
              <w:pStyle w:val="Contedodatabela"/>
              <w:jc w:val="left"/>
              <w:rPr>
                <w:rFonts w:ascii="Liberation Serif" w:hAnsi="Liberation Serif"/>
                <w:b w:val="false"/>
                <w:bCs w:val="false"/>
                <w:i w:val="false"/>
                <w:i w:val="false"/>
                <w:iCs w:val="false"/>
                <w:strike w:val="false"/>
                <w:dstrike w:val="false"/>
                <w:outline w:val="false"/>
                <w:shadow w:val="false"/>
                <w:color w:val="000000"/>
                <w:sz w:val="24"/>
                <w:szCs w:val="24"/>
                <w:u w:val="none"/>
              </w:rPr>
            </w:pPr>
            <w:ins w:id="522" w:author="Hugo Borges de Carvalho" w:date="2023-11-17T04:46:36Z">
              <w:r>
                <w:rPr>
                  <w:rFonts w:ascii="Liberation Serif" w:hAnsi="Liberation Serif"/>
                  <w:b w:val="false"/>
                  <w:bCs w:val="false"/>
                  <w:i w:val="false"/>
                  <w:iCs w:val="false"/>
                  <w:strike w:val="false"/>
                  <w:dstrike w:val="false"/>
                  <w:outline w:val="false"/>
                  <w:shadow w:val="false"/>
                  <w:color w:val="000000"/>
                  <w:sz w:val="24"/>
                  <w:szCs w:val="24"/>
                  <w:u w:val="none"/>
                </w:rPr>
                <w:t>58,9</w:t>
              </w:r>
            </w:ins>
          </w:p>
        </w:tc>
      </w:tr>
      <w:tr>
        <w:trPr/>
        <w:tc>
          <w:tcPr>
            <w:tcW w:w="4535" w:type="dxa"/>
            <w:tcBorders/>
            <w:vAlign w:val="center"/>
          </w:tcPr>
          <w:p>
            <w:pPr>
              <w:pStyle w:val="Contedodatabela"/>
              <w:keepNext w:val="true"/>
              <w:jc w:val="left"/>
              <w:rPr>
                <w:rFonts w:ascii="Liberation Serif" w:hAnsi="Liberation Serif"/>
                <w:b w:val="false"/>
                <w:bCs w:val="false"/>
                <w:i w:val="false"/>
                <w:i w:val="false"/>
                <w:iCs w:val="false"/>
                <w:strike w:val="false"/>
                <w:dstrike w:val="false"/>
                <w:outline w:val="false"/>
                <w:shadow w:val="false"/>
                <w:color w:val="000000"/>
                <w:sz w:val="24"/>
                <w:szCs w:val="24"/>
                <w:u w:val="none"/>
              </w:rPr>
            </w:pPr>
            <w:ins w:id="523" w:author="Hugo Borges de Carvalho" w:date="2023-11-17T04:43:30Z">
              <w:r>
                <w:rPr>
                  <w:rFonts w:ascii="Liberation Serif" w:hAnsi="Liberation Serif"/>
                  <w:b w:val="false"/>
                  <w:bCs w:val="false"/>
                  <w:i w:val="false"/>
                  <w:iCs w:val="false"/>
                  <w:strike w:val="false"/>
                  <w:dstrike w:val="false"/>
                  <w:outline w:val="false"/>
                  <w:shadow w:val="false"/>
                  <w:color w:val="000000"/>
                  <w:sz w:val="24"/>
                  <w:szCs w:val="24"/>
                  <w:u w:val="none"/>
                </w:rPr>
                <w:t>Kit irrigação por gotejamento (mangueiras, gotejadores, etc.)</w:t>
              </w:r>
            </w:ins>
          </w:p>
        </w:tc>
        <w:tc>
          <w:tcPr>
            <w:tcW w:w="4535" w:type="dxa"/>
            <w:tcBorders/>
            <w:vAlign w:val="center"/>
          </w:tcPr>
          <w:p>
            <w:pPr>
              <w:pStyle w:val="Contedodatabela"/>
              <w:jc w:val="left"/>
              <w:rPr>
                <w:rFonts w:ascii="Liberation Serif" w:hAnsi="Liberation Serif"/>
                <w:b w:val="false"/>
                <w:bCs w:val="false"/>
                <w:i w:val="false"/>
                <w:i w:val="false"/>
                <w:iCs w:val="false"/>
                <w:strike w:val="false"/>
                <w:dstrike w:val="false"/>
                <w:outline w:val="false"/>
                <w:shadow w:val="false"/>
                <w:color w:val="000000"/>
                <w:sz w:val="24"/>
                <w:szCs w:val="24"/>
                <w:u w:val="none"/>
              </w:rPr>
            </w:pPr>
            <w:ins w:id="524" w:author="Hugo Borges de Carvalho" w:date="2023-11-17T04:46:36Z">
              <w:r>
                <w:rPr>
                  <w:rFonts w:ascii="Liberation Serif" w:hAnsi="Liberation Serif"/>
                  <w:b w:val="false"/>
                  <w:bCs w:val="false"/>
                  <w:i w:val="false"/>
                  <w:iCs w:val="false"/>
                  <w:strike w:val="false"/>
                  <w:dstrike w:val="false"/>
                  <w:outline w:val="false"/>
                  <w:shadow w:val="false"/>
                  <w:color w:val="000000"/>
                  <w:sz w:val="24"/>
                  <w:szCs w:val="24"/>
                  <w:u w:val="none"/>
                </w:rPr>
                <w:t>58,9</w:t>
              </w:r>
            </w:ins>
          </w:p>
        </w:tc>
      </w:tr>
      <w:tr>
        <w:trPr/>
        <w:tc>
          <w:tcPr>
            <w:tcW w:w="4535" w:type="dxa"/>
            <w:tcBorders/>
            <w:vAlign w:val="center"/>
          </w:tcPr>
          <w:p>
            <w:pPr>
              <w:pStyle w:val="Contedodatabela"/>
              <w:keepNext w:val="true"/>
              <w:jc w:val="left"/>
              <w:rPr>
                <w:rFonts w:ascii="Liberation Serif" w:hAnsi="Liberation Serif"/>
                <w:b w:val="false"/>
                <w:bCs w:val="false"/>
                <w:i w:val="false"/>
                <w:i w:val="false"/>
                <w:iCs w:val="false"/>
                <w:strike w:val="false"/>
                <w:dstrike w:val="false"/>
                <w:outline w:val="false"/>
                <w:shadow w:val="false"/>
                <w:color w:val="000000"/>
                <w:sz w:val="24"/>
                <w:szCs w:val="24"/>
                <w:u w:val="none"/>
              </w:rPr>
            </w:pPr>
            <w:ins w:id="525" w:author="Hugo Borges de Carvalho" w:date="2023-11-17T04:43:30Z">
              <w:r>
                <w:rPr>
                  <w:rFonts w:ascii="Liberation Serif" w:hAnsi="Liberation Serif"/>
                  <w:b w:val="false"/>
                  <w:bCs w:val="false"/>
                  <w:i w:val="false"/>
                  <w:iCs w:val="false"/>
                  <w:strike w:val="false"/>
                  <w:dstrike w:val="false"/>
                  <w:outline w:val="false"/>
                  <w:shadow w:val="false"/>
                  <w:color w:val="000000"/>
                  <w:sz w:val="24"/>
                  <w:szCs w:val="24"/>
                  <w:u w:val="none"/>
                </w:rPr>
                <w:t>Kit de resistores 10KΩ e 1KΩ</w:t>
              </w:r>
            </w:ins>
          </w:p>
        </w:tc>
        <w:tc>
          <w:tcPr>
            <w:tcW w:w="4535" w:type="dxa"/>
            <w:tcBorders/>
            <w:vAlign w:val="center"/>
          </w:tcPr>
          <w:p>
            <w:pPr>
              <w:pStyle w:val="Contedodatabela"/>
              <w:jc w:val="left"/>
              <w:rPr>
                <w:rFonts w:ascii="Liberation Serif" w:hAnsi="Liberation Serif"/>
                <w:b w:val="false"/>
                <w:bCs w:val="false"/>
                <w:i w:val="false"/>
                <w:i w:val="false"/>
                <w:iCs w:val="false"/>
                <w:strike w:val="false"/>
                <w:dstrike w:val="false"/>
                <w:outline w:val="false"/>
                <w:shadow w:val="false"/>
                <w:color w:val="000000"/>
                <w:sz w:val="24"/>
                <w:szCs w:val="24"/>
                <w:u w:val="none"/>
              </w:rPr>
            </w:pPr>
            <w:ins w:id="526" w:author="Hugo Borges de Carvalho" w:date="2023-11-17T04:46:36Z">
              <w:r>
                <w:rPr>
                  <w:rFonts w:ascii="Liberation Serif" w:hAnsi="Liberation Serif"/>
                  <w:b w:val="false"/>
                  <w:bCs w:val="false"/>
                  <w:i w:val="false"/>
                  <w:iCs w:val="false"/>
                  <w:strike w:val="false"/>
                  <w:dstrike w:val="false"/>
                  <w:outline w:val="false"/>
                  <w:shadow w:val="false"/>
                  <w:color w:val="000000"/>
                  <w:sz w:val="24"/>
                  <w:szCs w:val="24"/>
                  <w:u w:val="none"/>
                </w:rPr>
                <w:t>3,14</w:t>
              </w:r>
            </w:ins>
          </w:p>
        </w:tc>
      </w:tr>
      <w:tr>
        <w:trPr/>
        <w:tc>
          <w:tcPr>
            <w:tcW w:w="4535" w:type="dxa"/>
            <w:tcBorders/>
            <w:vAlign w:val="center"/>
          </w:tcPr>
          <w:p>
            <w:pPr>
              <w:pStyle w:val="Contedodatabela"/>
              <w:keepNext w:val="true"/>
              <w:jc w:val="left"/>
              <w:rPr>
                <w:rFonts w:ascii="Liberation Serif" w:hAnsi="Liberation Serif"/>
                <w:b w:val="false"/>
                <w:bCs w:val="false"/>
                <w:i w:val="false"/>
                <w:i w:val="false"/>
                <w:iCs w:val="false"/>
                <w:strike w:val="false"/>
                <w:dstrike w:val="false"/>
                <w:outline w:val="false"/>
                <w:shadow w:val="false"/>
                <w:color w:val="000000"/>
                <w:sz w:val="24"/>
                <w:szCs w:val="24"/>
                <w:u w:val="none"/>
              </w:rPr>
            </w:pPr>
            <w:ins w:id="527" w:author="Hugo Borges de Carvalho" w:date="2023-11-17T04:43:30Z">
              <w:r>
                <w:rPr>
                  <w:rFonts w:ascii="Liberation Serif" w:hAnsi="Liberation Serif"/>
                  <w:b w:val="false"/>
                  <w:bCs w:val="false"/>
                  <w:i w:val="false"/>
                  <w:iCs w:val="false"/>
                  <w:strike w:val="false"/>
                  <w:dstrike w:val="false"/>
                  <w:outline w:val="false"/>
                  <w:shadow w:val="false"/>
                  <w:color w:val="000000"/>
                  <w:sz w:val="24"/>
                  <w:szCs w:val="24"/>
                  <w:u w:val="none"/>
                </w:rPr>
                <w:t>Protoboards</w:t>
              </w:r>
            </w:ins>
          </w:p>
        </w:tc>
        <w:tc>
          <w:tcPr>
            <w:tcW w:w="4535" w:type="dxa"/>
            <w:tcBorders/>
            <w:vAlign w:val="center"/>
          </w:tcPr>
          <w:p>
            <w:pPr>
              <w:pStyle w:val="Contedodatabela"/>
              <w:jc w:val="left"/>
              <w:rPr>
                <w:rFonts w:ascii="Liberation Serif" w:hAnsi="Liberation Serif"/>
                <w:b w:val="false"/>
                <w:bCs w:val="false"/>
                <w:i w:val="false"/>
                <w:i w:val="false"/>
                <w:iCs w:val="false"/>
                <w:strike w:val="false"/>
                <w:dstrike w:val="false"/>
                <w:outline w:val="false"/>
                <w:shadow w:val="false"/>
                <w:color w:val="000000"/>
                <w:sz w:val="24"/>
                <w:szCs w:val="24"/>
                <w:u w:val="none"/>
              </w:rPr>
            </w:pPr>
            <w:ins w:id="528" w:author="Hugo Borges de Carvalho" w:date="2023-11-17T04:46:36Z">
              <w:r>
                <w:rPr>
                  <w:rFonts w:ascii="Liberation Serif" w:hAnsi="Liberation Serif"/>
                  <w:b w:val="false"/>
                  <w:bCs w:val="false"/>
                  <w:i w:val="false"/>
                  <w:iCs w:val="false"/>
                  <w:strike w:val="false"/>
                  <w:dstrike w:val="false"/>
                  <w:outline w:val="false"/>
                  <w:shadow w:val="false"/>
                  <w:color w:val="000000"/>
                  <w:sz w:val="24"/>
                  <w:szCs w:val="24"/>
                  <w:u w:val="none"/>
                </w:rPr>
                <w:t>19,8</w:t>
              </w:r>
            </w:ins>
          </w:p>
        </w:tc>
      </w:tr>
      <w:tr>
        <w:trPr/>
        <w:tc>
          <w:tcPr>
            <w:tcW w:w="4535" w:type="dxa"/>
            <w:tcBorders/>
            <w:vAlign w:val="center"/>
          </w:tcPr>
          <w:p>
            <w:pPr>
              <w:pStyle w:val="Contedodatabela"/>
              <w:keepNext w:val="true"/>
              <w:jc w:val="left"/>
              <w:rPr>
                <w:rFonts w:ascii="Liberation Serif" w:hAnsi="Liberation Serif"/>
                <w:b w:val="false"/>
                <w:bCs w:val="false"/>
                <w:i w:val="false"/>
                <w:i w:val="false"/>
                <w:iCs w:val="false"/>
                <w:strike w:val="false"/>
                <w:dstrike w:val="false"/>
                <w:outline w:val="false"/>
                <w:shadow w:val="false"/>
                <w:color w:val="000000"/>
                <w:sz w:val="24"/>
                <w:szCs w:val="24"/>
                <w:u w:val="none"/>
              </w:rPr>
            </w:pPr>
            <w:ins w:id="529" w:author="Hugo Borges de Carvalho" w:date="2023-11-17T04:43:30Z">
              <w:r>
                <w:rPr>
                  <w:rFonts w:ascii="Liberation Serif" w:hAnsi="Liberation Serif"/>
                  <w:b w:val="false"/>
                  <w:bCs w:val="false"/>
                  <w:i w:val="false"/>
                  <w:iCs w:val="false"/>
                  <w:strike w:val="false"/>
                  <w:dstrike w:val="false"/>
                  <w:outline w:val="false"/>
                  <w:shadow w:val="false"/>
                  <w:color w:val="000000"/>
                  <w:sz w:val="24"/>
                  <w:szCs w:val="24"/>
                  <w:u w:val="none"/>
                </w:rPr>
                <w:t>Kit de jumpers</w:t>
              </w:r>
            </w:ins>
          </w:p>
        </w:tc>
        <w:tc>
          <w:tcPr>
            <w:tcW w:w="4535" w:type="dxa"/>
            <w:tcBorders/>
            <w:vAlign w:val="center"/>
          </w:tcPr>
          <w:p>
            <w:pPr>
              <w:pStyle w:val="Contedodatabela"/>
              <w:jc w:val="left"/>
              <w:rPr>
                <w:rFonts w:ascii="Liberation Serif" w:hAnsi="Liberation Serif"/>
                <w:b w:val="false"/>
                <w:bCs w:val="false"/>
                <w:i w:val="false"/>
                <w:i w:val="false"/>
                <w:iCs w:val="false"/>
                <w:strike w:val="false"/>
                <w:dstrike w:val="false"/>
                <w:outline w:val="false"/>
                <w:shadow w:val="false"/>
                <w:color w:val="000000"/>
                <w:sz w:val="24"/>
                <w:szCs w:val="24"/>
                <w:u w:val="none"/>
              </w:rPr>
            </w:pPr>
            <w:ins w:id="530" w:author="Hugo Borges de Carvalho" w:date="2023-11-17T04:46:36Z">
              <w:r>
                <w:rPr>
                  <w:rFonts w:ascii="Liberation Serif" w:hAnsi="Liberation Serif"/>
                  <w:b w:val="false"/>
                  <w:bCs w:val="false"/>
                  <w:i w:val="false"/>
                  <w:iCs w:val="false"/>
                  <w:strike w:val="false"/>
                  <w:dstrike w:val="false"/>
                  <w:outline w:val="false"/>
                  <w:shadow w:val="false"/>
                  <w:color w:val="000000"/>
                  <w:sz w:val="24"/>
                  <w:szCs w:val="24"/>
                  <w:u w:val="none"/>
                </w:rPr>
                <w:t>19,8</w:t>
              </w:r>
            </w:ins>
          </w:p>
        </w:tc>
      </w:tr>
      <w:tr>
        <w:trPr/>
        <w:tc>
          <w:tcPr>
            <w:tcW w:w="4535" w:type="dxa"/>
            <w:tcBorders/>
            <w:vAlign w:val="center"/>
          </w:tcPr>
          <w:p>
            <w:pPr>
              <w:pStyle w:val="Contedodatabela"/>
              <w:keepNext w:val="true"/>
              <w:jc w:val="left"/>
              <w:rPr>
                <w:rFonts w:ascii="Liberation Serif" w:hAnsi="Liberation Serif"/>
                <w:b w:val="false"/>
                <w:bCs w:val="false"/>
                <w:i w:val="false"/>
                <w:i w:val="false"/>
                <w:iCs w:val="false"/>
                <w:strike w:val="false"/>
                <w:dstrike w:val="false"/>
                <w:outline w:val="false"/>
                <w:shadow w:val="false"/>
                <w:color w:val="000000"/>
                <w:sz w:val="24"/>
                <w:szCs w:val="24"/>
                <w:u w:val="none"/>
              </w:rPr>
            </w:pPr>
            <w:ins w:id="531" w:author="Hugo Borges de Carvalho" w:date="2023-11-17T04:43:30Z">
              <w:r>
                <w:rPr>
                  <w:rFonts w:ascii="Liberation Serif" w:hAnsi="Liberation Serif"/>
                  <w:b w:val="false"/>
                  <w:bCs w:val="false"/>
                  <w:i w:val="false"/>
                  <w:iCs w:val="false"/>
                  <w:strike w:val="false"/>
                  <w:dstrike w:val="false"/>
                  <w:outline w:val="false"/>
                  <w:shadow w:val="false"/>
                  <w:color w:val="000000"/>
                  <w:sz w:val="24"/>
                  <w:szCs w:val="24"/>
                  <w:u w:val="none"/>
                </w:rPr>
                <w:t>Sensor de luminosidade LDR</w:t>
              </w:r>
            </w:ins>
          </w:p>
        </w:tc>
        <w:tc>
          <w:tcPr>
            <w:tcW w:w="4535" w:type="dxa"/>
            <w:tcBorders/>
            <w:vAlign w:val="center"/>
          </w:tcPr>
          <w:p>
            <w:pPr>
              <w:pStyle w:val="Contedodatabela"/>
              <w:jc w:val="left"/>
              <w:rPr>
                <w:rFonts w:ascii="Liberation Serif" w:hAnsi="Liberation Serif"/>
                <w:b w:val="false"/>
                <w:bCs w:val="false"/>
                <w:i w:val="false"/>
                <w:i w:val="false"/>
                <w:iCs w:val="false"/>
                <w:strike w:val="false"/>
                <w:dstrike w:val="false"/>
                <w:outline w:val="false"/>
                <w:shadow w:val="false"/>
                <w:color w:val="000000"/>
                <w:sz w:val="24"/>
                <w:szCs w:val="24"/>
                <w:u w:val="none"/>
              </w:rPr>
            </w:pPr>
            <w:ins w:id="532" w:author="Hugo Borges de Carvalho" w:date="2023-11-17T04:46:36Z">
              <w:r>
                <w:rPr>
                  <w:rFonts w:ascii="Liberation Serif" w:hAnsi="Liberation Serif"/>
                  <w:b w:val="false"/>
                  <w:bCs w:val="false"/>
                  <w:i w:val="false"/>
                  <w:iCs w:val="false"/>
                  <w:strike w:val="false"/>
                  <w:dstrike w:val="false"/>
                  <w:outline w:val="false"/>
                  <w:shadow w:val="false"/>
                  <w:color w:val="000000"/>
                  <w:sz w:val="24"/>
                  <w:szCs w:val="24"/>
                  <w:u w:val="none"/>
                </w:rPr>
                <w:t>3</w:t>
              </w:r>
            </w:ins>
          </w:p>
        </w:tc>
      </w:tr>
      <w:tr>
        <w:trPr/>
        <w:tc>
          <w:tcPr>
            <w:tcW w:w="4535" w:type="dxa"/>
            <w:tcBorders/>
            <w:vAlign w:val="center"/>
          </w:tcPr>
          <w:p>
            <w:pPr>
              <w:pStyle w:val="Contedodatabela"/>
              <w:keepNext w:val="true"/>
              <w:jc w:val="left"/>
              <w:rPr>
                <w:rFonts w:ascii="Liberation Serif" w:hAnsi="Liberation Serif"/>
                <w:b w:val="false"/>
                <w:bCs w:val="false"/>
                <w:i w:val="false"/>
                <w:i w:val="false"/>
                <w:iCs w:val="false"/>
                <w:strike w:val="false"/>
                <w:dstrike w:val="false"/>
                <w:outline w:val="false"/>
                <w:shadow w:val="false"/>
                <w:color w:val="000000"/>
                <w:sz w:val="24"/>
                <w:szCs w:val="24"/>
                <w:u w:val="none"/>
              </w:rPr>
            </w:pPr>
            <w:ins w:id="533" w:author="Hugo Borges de Carvalho" w:date="2023-11-17T04:43:30Z">
              <w:r>
                <w:rPr>
                  <w:rFonts w:ascii="Liberation Serif" w:hAnsi="Liberation Serif"/>
                  <w:b w:val="false"/>
                  <w:bCs w:val="false"/>
                  <w:i w:val="false"/>
                  <w:iCs w:val="false"/>
                  <w:strike w:val="false"/>
                  <w:dstrike w:val="false"/>
                  <w:outline w:val="false"/>
                  <w:shadow w:val="false"/>
                  <w:color w:val="000000"/>
                  <w:sz w:val="24"/>
                  <w:szCs w:val="24"/>
                  <w:u w:val="none"/>
                </w:rPr>
                <w:t>Cabo paralelo 1m 2×0,50mm</w:t>
              </w:r>
            </w:ins>
          </w:p>
        </w:tc>
        <w:tc>
          <w:tcPr>
            <w:tcW w:w="4535" w:type="dxa"/>
            <w:tcBorders/>
            <w:vAlign w:val="center"/>
          </w:tcPr>
          <w:p>
            <w:pPr>
              <w:pStyle w:val="Contedodatabela"/>
              <w:jc w:val="left"/>
              <w:rPr>
                <w:rFonts w:ascii="Liberation Serif" w:hAnsi="Liberation Serif"/>
                <w:b w:val="false"/>
                <w:bCs w:val="false"/>
                <w:i w:val="false"/>
                <w:i w:val="false"/>
                <w:iCs w:val="false"/>
                <w:strike w:val="false"/>
                <w:dstrike w:val="false"/>
                <w:outline w:val="false"/>
                <w:shadow w:val="false"/>
                <w:color w:val="000000"/>
                <w:sz w:val="24"/>
                <w:szCs w:val="24"/>
                <w:u w:val="none"/>
              </w:rPr>
            </w:pPr>
            <w:ins w:id="534" w:author="Hugo Borges de Carvalho" w:date="2023-11-17T04:46:36Z">
              <w:r>
                <w:rPr>
                  <w:rFonts w:ascii="Liberation Serif" w:hAnsi="Liberation Serif"/>
                  <w:b w:val="false"/>
                  <w:bCs w:val="false"/>
                  <w:i w:val="false"/>
                  <w:iCs w:val="false"/>
                  <w:strike w:val="false"/>
                  <w:dstrike w:val="false"/>
                  <w:outline w:val="false"/>
                  <w:shadow w:val="false"/>
                  <w:color w:val="000000"/>
                  <w:sz w:val="24"/>
                  <w:szCs w:val="24"/>
                  <w:u w:val="none"/>
                </w:rPr>
                <w:t>5,9</w:t>
              </w:r>
            </w:ins>
          </w:p>
        </w:tc>
      </w:tr>
      <w:tr>
        <w:trPr/>
        <w:tc>
          <w:tcPr>
            <w:tcW w:w="4535" w:type="dxa"/>
            <w:tcBorders/>
            <w:vAlign w:val="center"/>
          </w:tcPr>
          <w:p>
            <w:pPr>
              <w:pStyle w:val="Contedodatabela"/>
              <w:keepNext w:val="true"/>
              <w:jc w:val="left"/>
              <w:rPr>
                <w:rFonts w:ascii="Liberation Serif" w:hAnsi="Liberation Serif"/>
                <w:b w:val="false"/>
                <w:bCs w:val="false"/>
                <w:i w:val="false"/>
                <w:i w:val="false"/>
                <w:iCs w:val="false"/>
                <w:strike w:val="false"/>
                <w:dstrike w:val="false"/>
                <w:outline w:val="false"/>
                <w:shadow w:val="false"/>
                <w:color w:val="000000"/>
                <w:sz w:val="24"/>
                <w:szCs w:val="24"/>
                <w:u w:val="none"/>
              </w:rPr>
            </w:pPr>
            <w:ins w:id="535" w:author="Hugo Borges de Carvalho" w:date="2023-11-17T04:43:30Z">
              <w:r>
                <w:rPr>
                  <w:rFonts w:ascii="Liberation Serif" w:hAnsi="Liberation Serif"/>
                  <w:b w:val="false"/>
                  <w:bCs w:val="false"/>
                  <w:i w:val="false"/>
                  <w:iCs w:val="false"/>
                  <w:strike w:val="false"/>
                  <w:dstrike w:val="false"/>
                  <w:outline w:val="false"/>
                  <w:shadow w:val="false"/>
                  <w:color w:val="000000"/>
                  <w:sz w:val="24"/>
                  <w:szCs w:val="24"/>
                  <w:u w:val="none"/>
                </w:rPr>
                <w:t>Cabo USB-B</w:t>
              </w:r>
            </w:ins>
          </w:p>
        </w:tc>
        <w:tc>
          <w:tcPr>
            <w:tcW w:w="4535" w:type="dxa"/>
            <w:tcBorders/>
            <w:vAlign w:val="center"/>
          </w:tcPr>
          <w:p>
            <w:pPr>
              <w:pStyle w:val="Contedodatabela"/>
              <w:jc w:val="left"/>
              <w:rPr>
                <w:rFonts w:ascii="Liberation Serif" w:hAnsi="Liberation Serif"/>
                <w:b w:val="false"/>
                <w:bCs w:val="false"/>
                <w:i w:val="false"/>
                <w:i w:val="false"/>
                <w:iCs w:val="false"/>
                <w:strike w:val="false"/>
                <w:dstrike w:val="false"/>
                <w:outline w:val="false"/>
                <w:shadow w:val="false"/>
                <w:color w:val="000000"/>
                <w:sz w:val="24"/>
                <w:szCs w:val="24"/>
                <w:u w:val="none"/>
              </w:rPr>
            </w:pPr>
            <w:ins w:id="536" w:author="Hugo Borges de Carvalho" w:date="2023-11-17T04:46:36Z">
              <w:r>
                <w:rPr>
                  <w:rFonts w:ascii="Liberation Serif" w:hAnsi="Liberation Serif"/>
                  <w:b w:val="false"/>
                  <w:bCs w:val="false"/>
                  <w:i w:val="false"/>
                  <w:iCs w:val="false"/>
                  <w:strike w:val="false"/>
                  <w:dstrike w:val="false"/>
                  <w:outline w:val="false"/>
                  <w:shadow w:val="false"/>
                  <w:color w:val="000000"/>
                  <w:sz w:val="24"/>
                  <w:szCs w:val="24"/>
                  <w:u w:val="none"/>
                </w:rPr>
                <w:t>9,9</w:t>
              </w:r>
            </w:ins>
          </w:p>
        </w:tc>
      </w:tr>
      <w:tr>
        <w:trPr>
          <w:ins w:id="537" w:author="Hugo Borges de Carvalho" w:date="2023-11-17T04:43:30Z"/>
        </w:trPr>
        <w:tc>
          <w:tcPr>
            <w:tcW w:w="4535" w:type="dxa"/>
            <w:tcBorders>
              <w:bottom w:val="single" w:sz="6" w:space="0" w:color="000000"/>
            </w:tcBorders>
            <w:vAlign w:val="center"/>
          </w:tcPr>
          <w:p>
            <w:pPr>
              <w:pStyle w:val="Contedodatabela"/>
              <w:keepNext w:val="true"/>
              <w:jc w:val="left"/>
              <w:rPr>
                <w:rFonts w:ascii="Liberation Serif" w:hAnsi="Liberation Serif"/>
                <w:b/>
                <w:bCs/>
                <w:i w:val="false"/>
                <w:i w:val="false"/>
                <w:iCs w:val="false"/>
                <w:strike w:val="false"/>
                <w:dstrike w:val="false"/>
                <w:outline w:val="false"/>
                <w:shadow w:val="false"/>
                <w:color w:val="000000"/>
                <w:sz w:val="24"/>
                <w:szCs w:val="24"/>
                <w:u w:val="none"/>
              </w:rPr>
            </w:pPr>
            <w:ins w:id="538" w:author="Hugo Borges de Carvalho" w:date="2023-11-17T04:43:30Z">
              <w:r>
                <w:rPr>
                  <w:rFonts w:ascii="Liberation Serif" w:hAnsi="Liberation Serif"/>
                  <w:b/>
                  <w:bCs/>
                  <w:i w:val="false"/>
                  <w:iCs w:val="false"/>
                  <w:strike w:val="false"/>
                  <w:dstrike w:val="false"/>
                  <w:outline w:val="false"/>
                  <w:shadow w:val="false"/>
                  <w:color w:val="000000"/>
                  <w:sz w:val="24"/>
                  <w:szCs w:val="24"/>
                  <w:u w:val="none"/>
                </w:rPr>
                <w:t>Total</w:t>
              </w:r>
            </w:ins>
            <w:del w:id="539" w:author="Hugo Borges de Carvalho" w:date="2023-11-17T04:43:30Z">
              <w:r>
                <w:rPr>
                  <w:rFonts w:ascii="Liberation Serif" w:hAnsi="Liberation Serif"/>
                  <w:b/>
                  <w:bCs/>
                  <w:i w:val="false"/>
                  <w:iCs w:val="false"/>
                  <w:strike w:val="false"/>
                  <w:dstrike w:val="false"/>
                  <w:outline w:val="false"/>
                  <w:shadow w:val="false"/>
                  <w:color w:val="000000"/>
                  <w:sz w:val="24"/>
                  <w:szCs w:val="24"/>
                  <w:u w:val="none"/>
                </w:rPr>
                <w:delText>‍</w:delText>
              </w:r>
            </w:del>
          </w:p>
        </w:tc>
        <w:tc>
          <w:tcPr>
            <w:tcW w:w="4535" w:type="dxa"/>
            <w:tcBorders>
              <w:bottom w:val="single" w:sz="6" w:space="0" w:color="000000"/>
            </w:tcBorders>
            <w:vAlign w:val="center"/>
          </w:tcPr>
          <w:p>
            <w:pPr>
              <w:pStyle w:val="Contedodatabela"/>
              <w:jc w:val="left"/>
              <w:rPr>
                <w:rFonts w:ascii="Liberation Serif" w:hAnsi="Liberation Serif"/>
                <w:b/>
                <w:bCs/>
                <w:i w:val="false"/>
                <w:i w:val="false"/>
                <w:iCs w:val="false"/>
                <w:strike w:val="false"/>
                <w:dstrike w:val="false"/>
                <w:outline w:val="false"/>
                <w:shadow w:val="false"/>
                <w:color w:val="000000"/>
                <w:sz w:val="24"/>
                <w:szCs w:val="24"/>
                <w:u w:val="none"/>
              </w:rPr>
            </w:pPr>
            <w:ins w:id="540" w:author="Hugo Borges de Carvalho" w:date="2023-11-17T04:46:36Z">
              <w:r>
                <w:rPr>
                  <w:rFonts w:ascii="Liberation Serif" w:hAnsi="Liberation Serif"/>
                  <w:b/>
                  <w:bCs/>
                  <w:i w:val="false"/>
                  <w:iCs w:val="false"/>
                  <w:strike w:val="false"/>
                  <w:dstrike w:val="false"/>
                  <w:outline w:val="false"/>
                  <w:shadow w:val="false"/>
                  <w:color w:val="000000"/>
                  <w:sz w:val="24"/>
                  <w:szCs w:val="24"/>
                  <w:u w:val="none"/>
                </w:rPr>
                <w:t>308,09</w:t>
              </w:r>
            </w:ins>
          </w:p>
        </w:tc>
      </w:tr>
    </w:tbl>
    <w:p>
      <w:pPr>
        <w:pStyle w:val="Atexto-base"/>
        <w:rPr>
          <w:rFonts w:eastAsia="Times New Roman" w:cs="Times New Roman"/>
          <w:highlight w:val="white"/>
          <w:lang w:eastAsia="pt-BR"/>
          <w:ins w:id="542" w:author="Hugo Borges de Carvalho" w:date="2023-11-16T21:41:00Z"/>
        </w:rPr>
      </w:pPr>
      <w:ins w:id="541" w:author="Hugo Borges de Carvalho" w:date="2023-11-16T21:41:00Z">
        <w:r>
          <w:rPr>
            <w:rFonts w:eastAsia="Times New Roman" w:cs="Times New Roman"/>
            <w:highlight w:val="white"/>
            <w:lang w:eastAsia="pt-BR"/>
          </w:rPr>
        </w:r>
      </w:ins>
    </w:p>
    <w:p>
      <w:pPr>
        <w:pStyle w:val="Atexto-base"/>
        <w:rPr>
          <w:highlight w:val="white"/>
          <w:ins w:id="544" w:author="Hugo Borges de Carvalho" w:date="2023-11-16T21:41:00Z"/>
        </w:rPr>
      </w:pPr>
      <w:ins w:id="543" w:author="Hugo Borges de Carvalho" w:date="2023-11-16T21:41:00Z">
        <w:r>
          <w:rPr>
            <w:highlight w:val="white"/>
          </w:rPr>
          <w:t>Para a hospedagem do servidor da solução, decidimos inicialmente utilizar um servidor da Web tradicional, hospedado localmente inicialmente, utilizando PHP e Apache. Entretanto, após a verificação das funcionalidades ESPAsyncWebServer, decicimos por utiliza-lo no lugar, pois verificamos que ele e o ThingSpeak atendiam a maior parte dos requisitos nescessários, sendo mais fáceis de instalar e configurar, mantendo um único código para o controlador e o servidor.</w:t>
        </w:r>
      </w:ins>
    </w:p>
    <w:p>
      <w:pPr>
        <w:pStyle w:val="Atexto-base"/>
        <w:rPr>
          <w:highlight w:val="white"/>
          <w:ins w:id="546" w:author="Hugo Borges de Carvalho" w:date="2023-11-16T21:41:00Z"/>
        </w:rPr>
      </w:pPr>
      <w:ins w:id="545" w:author="Hugo Borges de Carvalho" w:date="2023-11-16T21:41:00Z">
        <w:r>
          <w:rPr>
            <w:highlight w:val="white"/>
          </w:rPr>
          <w:t>O sistema inicial se manteve instalado localmente. Precisaríamos contratar um servidor de núvem para que o aplicativo seja disponibilizado por toda a internet. Só precisaríamos portar as funções para tratar as requisições HTTP já implementadas no servidor no ESP32 para isso. Decidirmos não implementar essa parte da solução por questões de escopo e de custo para contatação de serviços de nuvem. Também, a comunidade externa identificou essa funcionalidade como secundária comparada com as regas automáticas diárias e por umidade baixa.</w:t>
        </w:r>
      </w:ins>
    </w:p>
    <w:p>
      <w:pPr>
        <w:pStyle w:val="Atexto-base"/>
        <w:rPr>
          <w:highlight w:val="white"/>
          <w:ins w:id="554" w:author="Hugo Borges de Carvalho" w:date="2023-11-16T21:41:00Z"/>
        </w:rPr>
      </w:pPr>
      <w:ins w:id="547" w:author="Hugo Borges de Carvalho" w:date="2023-11-16T21:41:00Z">
        <w:bookmarkStart w:id="41" w:name="_GoBack"/>
        <w:bookmarkEnd w:id="41"/>
        <w:r>
          <w:rPr>
            <w:highlight w:val="white"/>
          </w:rPr>
          <w:t xml:space="preserve">Dentre as dificuldades que obtivemos para o desenvolvimento. O ESP32 possúi tempos de compilação e upload relativamente lentos em comparação com o ESP32. Também precisamos esperar a reconecção dele com a Internet a cada </w:t>
        </w:r>
      </w:ins>
      <w:ins w:id="548" w:author="Hugo Borges de Carvalho" w:date="2023-11-16T21:41:00Z">
        <w:r>
          <w:rPr>
            <w:i/>
            <w:iCs/>
            <w:highlight w:val="white"/>
          </w:rPr>
          <w:t xml:space="preserve">reupload. </w:t>
        </w:r>
      </w:ins>
      <w:ins w:id="549" w:author="Hugo Borges de Carvalho" w:date="2023-11-16T21:41:00Z">
        <w:r>
          <w:rPr>
            <w:i w:val="false"/>
            <w:iCs w:val="false"/>
            <w:highlight w:val="white"/>
          </w:rPr>
          <w:t>Nem</w:t>
        </w:r>
      </w:ins>
      <w:ins w:id="550" w:author="Hugo Borges de Carvalho" w:date="2023-11-16T21:41:00Z">
        <w:r>
          <w:rPr>
            <w:i/>
            <w:iCs/>
            <w:highlight w:val="white"/>
          </w:rPr>
          <w:t xml:space="preserve"> </w:t>
        </w:r>
      </w:ins>
      <w:ins w:id="551" w:author="Hugo Borges de Carvalho" w:date="2023-11-16T21:41:00Z">
        <w:r>
          <w:rPr>
            <w:i w:val="false"/>
            <w:iCs w:val="false"/>
            <w:highlight w:val="white"/>
          </w:rPr>
          <w:t xml:space="preserve">todas as funcionabilidades de </w:t>
        </w:r>
      </w:ins>
      <w:ins w:id="552" w:author="Hugo Borges de Carvalho" w:date="2023-11-16T21:41:00Z">
        <w:r>
          <w:rPr>
            <w:i/>
            <w:iCs/>
            <w:highlight w:val="white"/>
          </w:rPr>
          <w:t>debug</w:t>
        </w:r>
      </w:ins>
      <w:ins w:id="553" w:author="Hugo Borges de Carvalho" w:date="2023-11-16T21:41:00Z">
        <w:r>
          <w:rPr>
            <w:i w:val="false"/>
            <w:iCs w:val="false"/>
            <w:highlight w:val="white"/>
          </w:rPr>
          <w:t xml:space="preserve"> do Arduino estão disponíveis para o ESP32. Essas características dificultaram os testes para cada incremento do protótipo.</w:t>
        </w:r>
      </w:ins>
    </w:p>
    <w:p>
      <w:pPr>
        <w:pStyle w:val="Atexto-base"/>
        <w:rPr>
          <w:highlight w:val="white"/>
          <w:ins w:id="556" w:author="Hugo Borges de Carvalho" w:date="2023-11-16T21:41:00Z"/>
        </w:rPr>
      </w:pPr>
      <w:ins w:id="555" w:author="Hugo Borges de Carvalho" w:date="2023-11-16T21:41:00Z">
        <w:r>
          <w:rPr>
            <w:i w:val="false"/>
            <w:iCs w:val="false"/>
            <w:highlight w:val="white"/>
          </w:rPr>
          <w:t>Também tivemos dificuldades para adqurir alguns componentes. As primeiras mangueiras de irrigação que compramos não encaixavam na bomba de água. Faltavam alguns componentes báxicos de microeletrônica que nós não tinhamos.</w:t>
        </w:r>
      </w:ins>
    </w:p>
    <w:p>
      <w:pPr>
        <w:pStyle w:val="Atexto-base"/>
        <w:rPr>
          <w:highlight w:val="white"/>
          <w:ins w:id="560" w:author="Hugo Borges de Carvalho" w:date="2023-11-16T21:41:00Z"/>
        </w:rPr>
      </w:pPr>
      <w:ins w:id="557" w:author="Hugo Borges de Carvalho" w:date="2023-11-16T21:41:00Z">
        <w:r>
          <w:rPr>
            <w:i w:val="false"/>
            <w:iCs w:val="false"/>
            <w:highlight w:val="white"/>
          </w:rPr>
          <w:t xml:space="preserve">Consideramos a implementação dessa solução bem sucedida. O primeiro protótipo contrúido permanecerá em uso. Planejamos melhorar a nossa solução adicionando melhorias na interface do usuário, com, além da interface web, um aplicativo mobile, ou um aplicativo </w:t>
        </w:r>
      </w:ins>
      <w:ins w:id="558" w:author="Hugo Borges de Carvalho" w:date="2023-11-16T21:41:00Z">
        <w:r>
          <w:rPr>
            <w:rFonts w:eastAsia="Times New Roman" w:cs="Times New Roman"/>
            <w:i w:val="false"/>
            <w:iCs w:val="false"/>
            <w:highlight w:val="white"/>
            <w:lang w:eastAsia="pt-BR"/>
          </w:rPr>
          <w:t xml:space="preserve">nativo ou “web nativo”. Tambem a hospedagem do </w:t>
        </w:r>
      </w:ins>
      <w:ins w:id="559" w:author="Hugo Borges de Carvalho" w:date="2023-11-16T21:41:00Z">
        <w:r>
          <w:rPr>
            <w:i w:val="false"/>
            <w:iCs w:val="false"/>
            <w:highlight w:val="white"/>
          </w:rPr>
          <w:t>nosso servidor em um servidor da núvem para o acesso na internet inteira. Também estamos estudando a integração de mais de um ESP32 para o monitoramento de plantas diferentes ao mesmo tempo, utilizando cominucação por LoRa ou MTQQ.</w:t>
        </w:r>
      </w:ins>
    </w:p>
    <w:p>
      <w:pPr>
        <w:pStyle w:val="Atexto-base"/>
        <w:widowControl/>
        <w:bidi w:val="0"/>
        <w:spacing w:lineRule="auto" w:line="360" w:before="0" w:after="360"/>
        <w:jc w:val="both"/>
        <w:rPr>
          <w:highlight w:val="white"/>
          <w:del w:id="562" w:author="Hugo Borges de Carvalho" w:date="2023-11-17T03:51:23Z"/>
        </w:rPr>
      </w:pPr>
      <w:del w:id="561" w:author="Hugo Borges de Carvalho" w:date="2023-11-17T03:51:23Z">
        <w:r>
          <w:rPr>
            <w:highlight w:val="white"/>
          </w:rPr>
        </w:r>
      </w:del>
    </w:p>
    <w:p>
      <w:pPr>
        <w:pStyle w:val="Atexto-base"/>
        <w:widowControl/>
        <w:bidi w:val="0"/>
        <w:spacing w:lineRule="auto" w:line="360" w:before="0" w:after="360"/>
        <w:jc w:val="both"/>
        <w:rPr>
          <w:highlight w:val="white"/>
          <w:ins w:id="563" w:author="Hugo Borges de Carvalho" w:date="2023-11-17T03:51:37Z"/>
        </w:rPr>
      </w:pPr>
      <w:r>
        <w:rPr>
          <w:b w:val="false"/>
          <w:caps w:val="false"/>
          <w:smallCaps w:val="false"/>
        </w:rPr>
        <w:t xml:space="preserve">Ao desenvolvermos este Projeto Integrador, foi de fundamental importância compreender os objetivos e o contexto que guiaram a elaboração do sistema de irrigação inteligente para hortas caseiras em Santa Isabel – SP. Nesse processo, buscamos realizar uma análise abrangente, abordando diferentes aspectos cruciais que influenciaram o desenvolvimento deste trabalho. </w:t>
      </w:r>
    </w:p>
    <w:p>
      <w:pPr>
        <w:pStyle w:val="1ttulonivel1"/>
        <w:rPr>
          <w:del w:id="565" w:author="Hugo Borges de Carvalho" w:date="2023-11-17T03:51:37Z"/>
        </w:rPr>
      </w:pPr>
      <w:del w:id="564" w:author="Hugo Borges de Carvalho" w:date="2023-11-17T03:51:37Z">
        <w:r>
          <w:rPr/>
        </w:r>
      </w:del>
    </w:p>
    <w:p>
      <w:pPr>
        <w:pStyle w:val="1ttulonivel1"/>
        <w:rPr>
          <w:ins w:id="566" w:author="Hugo Borges de Carvalho" w:date="2023-11-17T03:51:45Z"/>
        </w:rPr>
      </w:pPr>
      <w:r>
        <w:rPr>
          <w:b w:val="false"/>
          <w:caps w:val="false"/>
          <w:smallCaps w:val="false"/>
        </w:rPr>
        <w:t xml:space="preserve">A partir da retomada dos objetivos propostos, fica evidente que o projeto atingiu um marco significativo ao empregar a Internet das Coisas (IoT) para conectar sensores de umidade do solo e temperatura, culminando na concepção de um sistema que visa otimizar as práticas de cultivo sustentável na região de Santa Isabel. Os resultados obtidos, avaliados à luz das referências estudadas, destacam a eficácia da abordagem adotada, proporcionando flexibilidade na configuração, operação remota e redução de custos, alinhando-se aos princípios de soluções bem-sucedidas anteriormente implementadas. </w:t>
      </w:r>
    </w:p>
    <w:p>
      <w:pPr>
        <w:pStyle w:val="1ttulonivel1"/>
        <w:rPr>
          <w:del w:id="568" w:author="Hugo Borges de Carvalho" w:date="2023-11-17T03:51:46Z"/>
        </w:rPr>
      </w:pPr>
      <w:del w:id="567" w:author="Hugo Borges de Carvalho" w:date="2023-11-17T03:51:46Z">
        <w:r>
          <w:rPr/>
        </w:r>
      </w:del>
    </w:p>
    <w:p>
      <w:pPr>
        <w:pStyle w:val="1ttulonivel1"/>
        <w:rPr/>
      </w:pPr>
      <w:r>
        <w:rPr>
          <w:b w:val="false"/>
          <w:caps w:val="false"/>
          <w:smallCaps w:val="false"/>
        </w:rPr>
        <w:t xml:space="preserve">As contribuições deste trabalho são notáveis, indo além do âmbito acadêmico. O projeto busca minimizar a intervenção humana na irrigação, promovendo assim uma gestão mais eficiente dos recursos hídricos em uma época marcada pela escassez. Ao combinar monitoramento preciso, tomada de decisões inteligentes e automação, a solução desenvolvida busca não apenas otimizar o cultivo em hortas caseiras, mas também promover um impacto positivo na comunidade externa, contribuindo para práticas agrícolas mais sustentáveis. </w:t>
      </w:r>
    </w:p>
    <w:p>
      <w:pPr>
        <w:pStyle w:val="Atexto-base"/>
        <w:rPr/>
      </w:pPr>
      <w:r>
        <w:rPr/>
        <w:t>Contudo, é essencial reconhecer as limitações inerentes ao escopo atual do projeto. Aspectos como eficiência energética, escalabilidade e interoperabilidade se apresentam como desafios que requerem atenção contínua para futuras iterações e aprimoramentos do sistema. A transparência sobre essas limitações serve como ponto de partida para abordagens mais refinadas e eficazes no futuro.</w:t>
      </w:r>
    </w:p>
    <w:p>
      <w:pPr>
        <w:pStyle w:val="Atexto-base"/>
        <w:rPr/>
      </w:pPr>
      <w:del w:id="569" w:author="Hugo Borges de Carvalho" w:date="2023-11-17T03:51:51Z">
        <w:r>
          <w:rPr/>
          <w:delText>No que tange ao</w:delText>
        </w:r>
      </w:del>
      <w:ins w:id="570" w:author="Hugo Borges de Carvalho" w:date="2023-11-17T03:51:51Z">
        <w:r>
          <w:rPr>
            <w:rFonts w:eastAsia="Times New Roman" w:cs="Times New Roman"/>
            <w:lang w:eastAsia="pt-BR"/>
          </w:rPr>
          <w:t>Em relação ao</w:t>
        </w:r>
      </w:ins>
      <w:r>
        <w:rPr/>
        <w:t xml:space="preserve"> impacto da solução na comunidade externa, o projeto aspira a beneficiar diretamente os moradores de Santa Isabel – SP. Ao oferecer uma alternativa eficiente e econômica para o cultivo em hortas caseiras, o sistema de irrigação inteligente proposto não apenas responde a uma necessidade local, mas também destaca o potencial transformador da tecnologia na agricultura, especialmente em comunidades urbanas.</w:t>
      </w:r>
    </w:p>
    <w:p>
      <w:pPr>
        <w:pStyle w:val="Atexto-base"/>
        <w:rPr>
          <w:del w:id="571" w:author="Hugo Borges de Carvalho" w:date="2023-11-17T03:52:12Z"/>
        </w:rPr>
      </w:pPr>
      <w:r>
        <w:rPr/>
        <w:t>Concluindo, este Projeto Integrador não apenas alcançou seus objetivos iniciais, mas também se destaca como uma iniciativa que transcende os limites acadêmicos. A sinergia entre a teoria e a prática, aliada ao comprometimento com a busca contínua por aprimoramentos, reflete-se na contribuição significativa para a sustentabilidade e eficiência do cultivo em pequena escala. À medida que essa solução é direcionada para a comunidade externa, a expectativa é que ela não apenas ofereça uma experiência de cultivo mais eficiente, mas também sirva como um modelo inspirador para a integração de tecnologias inovadoras na agricultura, promovendo, assim, práticas agrícolas mais conscientes e sustentáveis.</w:t>
      </w:r>
    </w:p>
    <w:p>
      <w:pPr>
        <w:pStyle w:val="Atexto-base"/>
        <w:widowControl/>
        <w:bidi w:val="0"/>
        <w:spacing w:lineRule="auto" w:line="360" w:before="0" w:after="360"/>
        <w:jc w:val="both"/>
        <w:rPr>
          <w:del w:id="573" w:author="Hugo Borges de Carvalho" w:date="2023-11-17T03:52:12Z"/>
        </w:rPr>
      </w:pPr>
      <w:del w:id="572" w:author="Hugo Borges de Carvalho" w:date="2023-11-17T03:52:12Z">
        <w:r>
          <w:rPr/>
        </w:r>
      </w:del>
    </w:p>
    <w:p>
      <w:pPr>
        <w:pStyle w:val="Atexto-base"/>
        <w:widowControl/>
        <w:bidi w:val="0"/>
        <w:spacing w:lineRule="auto" w:line="360" w:before="0" w:after="360"/>
        <w:jc w:val="both"/>
        <w:rPr>
          <w:del w:id="575" w:author="Hugo Borges de Carvalho" w:date="2023-11-17T03:52:12Z"/>
        </w:rPr>
      </w:pPr>
      <w:del w:id="574" w:author="Hugo Borges de Carvalho" w:date="2023-11-17T03:52:12Z">
        <w:r>
          <w:rPr/>
        </w:r>
      </w:del>
    </w:p>
    <w:p>
      <w:pPr>
        <w:pStyle w:val="1ttulonivel1"/>
        <w:rPr>
          <w:del w:id="577" w:author="Hugo Borges de Carvalho" w:date="2023-11-17T03:52:12Z"/>
        </w:rPr>
      </w:pPr>
      <w:del w:id="576" w:author="Hugo Borges de Carvalho" w:date="2023-11-17T03:52:12Z">
        <w:r>
          <w:rPr/>
        </w:r>
      </w:del>
    </w:p>
    <w:p>
      <w:pPr>
        <w:pStyle w:val="1ttulonivel1"/>
        <w:rPr>
          <w:del w:id="579" w:author="Hugo Borges de Carvalho" w:date="2023-11-17T03:52:12Z"/>
        </w:rPr>
      </w:pPr>
      <w:del w:id="578" w:author="Hugo Borges de Carvalho" w:date="2023-11-17T03:52:12Z">
        <w:r>
          <w:rPr/>
        </w:r>
      </w:del>
    </w:p>
    <w:p>
      <w:pPr>
        <w:pStyle w:val="Atexto-base"/>
        <w:widowControl/>
        <w:bidi w:val="0"/>
        <w:spacing w:lineRule="auto" w:line="360" w:before="0" w:after="360"/>
        <w:jc w:val="both"/>
        <w:rPr/>
      </w:pPr>
      <w:r>
        <w:rPr/>
      </w:r>
    </w:p>
    <w:p>
      <w:pPr>
        <w:pStyle w:val="1ttulonivel1"/>
        <w:rPr/>
      </w:pPr>
      <w:bookmarkStart w:id="42" w:name="_Toc43731753"/>
      <w:bookmarkStart w:id="43" w:name="_Toc130203052"/>
      <w:r>
        <w:rPr/>
        <w:t>Referências</w:t>
      </w:r>
      <w:bookmarkEnd w:id="42"/>
      <w:bookmarkEnd w:id="43"/>
    </w:p>
    <w:p>
      <w:pPr>
        <w:pStyle w:val="Atexto-base"/>
        <w:rPr/>
      </w:pPr>
      <w:r>
        <w:rPr/>
      </w:r>
    </w:p>
    <w:p>
      <w:pPr>
        <w:pStyle w:val="FResumoReferncia"/>
        <w:rPr/>
      </w:pPr>
      <w:bookmarkStart w:id="44" w:name="_Hlk150721827"/>
      <w:bookmarkEnd w:id="44"/>
      <w:r>
        <w:rPr/>
        <w:t xml:space="preserve"> </w:t>
      </w:r>
      <w:bookmarkStart w:id="45" w:name="_Hlk150721678"/>
      <w:r>
        <w:rPr/>
        <w:t xml:space="preserve">ALECRIM, E. </w:t>
      </w:r>
      <w:r>
        <w:rPr>
          <w:b/>
          <w:bCs/>
        </w:rPr>
        <w:t>Conhecendo o Servidor Apache (HTTP Server Project)</w:t>
      </w:r>
      <w:r>
        <w:rPr/>
        <w:t xml:space="preserve">. Disponível em: &lt;https://www.infowester.com/servapach.php&gt;. Acesso em: 6 out. 2023. </w:t>
      </w:r>
    </w:p>
    <w:p>
      <w:pPr>
        <w:pStyle w:val="FResumoReferncia"/>
        <w:rPr/>
      </w:pPr>
      <w:bookmarkStart w:id="46" w:name="_Hlk150721827_Copia_1"/>
      <w:bookmarkStart w:id="47" w:name="_Hlk150719374"/>
      <w:bookmarkEnd w:id="45"/>
      <w:bookmarkEnd w:id="46"/>
      <w:bookmarkEnd w:id="47"/>
      <w:r>
        <w:rPr/>
        <w:t xml:space="preserve">ASHTON, K. (2009) </w:t>
      </w:r>
      <w:r>
        <w:rPr>
          <w:b/>
          <w:bCs/>
        </w:rPr>
        <w:t>That “Internet of Things” Thing</w:t>
      </w:r>
      <w:r>
        <w:rPr/>
        <w:t xml:space="preserve">. Disponível em: &lt;https://www.rfidjournal.com/that-internet-of-things-thing&gt;. Acesso em: 6 out. 2023. </w:t>
      </w:r>
    </w:p>
    <w:p>
      <w:pPr>
        <w:pStyle w:val="FResumoReferncia"/>
        <w:rPr/>
      </w:pPr>
      <w:bookmarkStart w:id="48" w:name="_Hlk150719374_Copia_1"/>
      <w:bookmarkStart w:id="49" w:name="_Hlk150721938"/>
      <w:bookmarkEnd w:id="48"/>
      <w:bookmarkEnd w:id="49"/>
      <w:r>
        <w:rPr/>
        <w:t xml:space="preserve">DALL’OGLIO, P. </w:t>
      </w:r>
      <w:r>
        <w:rPr>
          <w:b/>
          <w:bCs/>
        </w:rPr>
        <w:t>PHP Programando com Orientação a Objetos</w:t>
      </w:r>
      <w:r>
        <w:rPr/>
        <w:t xml:space="preserve"> - 4a Edição: Programando com Orientação a Objetos. 4a edição ed. [s.l.] Novatec Editora, 2018. </w:t>
      </w:r>
    </w:p>
    <w:p>
      <w:pPr>
        <w:pStyle w:val="FResumoReferncia"/>
        <w:rPr/>
      </w:pPr>
      <w:bookmarkStart w:id="50" w:name="_Hlk150721938_Copia_1"/>
      <w:bookmarkStart w:id="51" w:name="_Hlk150721563"/>
      <w:bookmarkEnd w:id="50"/>
      <w:bookmarkEnd w:id="51"/>
      <w:r>
        <w:rPr/>
        <w:t xml:space="preserve">IBRAHIM, D. </w:t>
      </w:r>
      <w:r>
        <w:rPr>
          <w:b/>
          <w:bCs/>
        </w:rPr>
        <w:t>The Complete ESP32 Projects Guide | Espressif Systems</w:t>
      </w:r>
      <w:r>
        <w:rPr/>
        <w:t xml:space="preserve">. Disponível em: &lt;https://www.espressif.com/en/news/complete-esp32-projects-guide&gt;. Acesso em: 6 out. 2023. </w:t>
      </w:r>
    </w:p>
    <w:p>
      <w:pPr>
        <w:pStyle w:val="FResumoReferncia"/>
        <w:rPr/>
      </w:pPr>
      <w:bookmarkStart w:id="52" w:name="_Hlk150719721"/>
      <w:bookmarkStart w:id="53" w:name="_Hlk150721563_Copia_1"/>
      <w:bookmarkEnd w:id="53"/>
      <w:r>
        <w:rPr/>
        <w:t xml:space="preserve">IDEALI, Wagner. </w:t>
      </w:r>
      <w:r>
        <w:rPr>
          <w:b/>
          <w:bCs/>
        </w:rPr>
        <w:t>Conectividade em Automação e IoT: Protocolos I2C, SPI, USB, TCP-IP entre outros. Funcionalidade e interligação para automação e ToT</w:t>
      </w:r>
      <w:r>
        <w:rPr/>
        <w:t>. Rio de Janeiro - RJ: Editora Alta Books, 2021. E-book. ISBN 9786555202564. Disponível em: https://integrada.minhabiblioteca.com.br/#/books/9786555202564/. Acesso em: 12 nov. 2023</w:t>
      </w:r>
      <w:bookmarkEnd w:id="52"/>
      <w:r>
        <w:rPr/>
        <w:t>.</w:t>
      </w:r>
    </w:p>
    <w:p>
      <w:pPr>
        <w:pStyle w:val="FResumoReferncia"/>
        <w:rPr/>
      </w:pPr>
      <w:bookmarkStart w:id="54" w:name="_Hlk150721497"/>
      <w:bookmarkEnd w:id="54"/>
      <w:r>
        <w:rPr/>
        <w:t xml:space="preserve">KOLBAN, N. </w:t>
      </w:r>
      <w:r>
        <w:rPr>
          <w:b/>
          <w:bCs/>
        </w:rPr>
        <w:t>Kolban’s book on ESP32</w:t>
      </w:r>
      <w:r>
        <w:rPr/>
        <w:t xml:space="preserve">. [s.l.] Leanpub, 2016. </w:t>
      </w:r>
    </w:p>
    <w:p>
      <w:pPr>
        <w:pStyle w:val="FResumoReferncia"/>
        <w:rPr/>
      </w:pPr>
      <w:bookmarkStart w:id="55" w:name="_Hlk150721497_Copia_1"/>
      <w:bookmarkStart w:id="56" w:name="_Hlk150720554"/>
      <w:bookmarkEnd w:id="55"/>
      <w:bookmarkEnd w:id="56"/>
      <w:r>
        <w:rPr/>
        <w:t xml:space="preserve">KUMAR, M.; RAVI, K. </w:t>
      </w:r>
      <w:r>
        <w:rPr>
          <w:b/>
          <w:bCs/>
        </w:rPr>
        <w:t>Automation of Irrigation System based on Wi-Fi Technology and IOT</w:t>
      </w:r>
      <w:r>
        <w:rPr/>
        <w:t xml:space="preserve">. Indian Journal of Science and Technology, v. 9, 18 maio 2016. </w:t>
      </w:r>
    </w:p>
    <w:p>
      <w:pPr>
        <w:pStyle w:val="FResumoReferncia"/>
        <w:rPr/>
      </w:pPr>
      <w:bookmarkStart w:id="57" w:name="_Hlk150720554_Copia_1"/>
      <w:bookmarkStart w:id="58" w:name="_Hlk150721752"/>
      <w:bookmarkEnd w:id="57"/>
      <w:bookmarkEnd w:id="58"/>
      <w:r>
        <w:rPr/>
        <w:t xml:space="preserve">LAURIE, B.; LAURIE, P. </w:t>
      </w:r>
      <w:r>
        <w:rPr>
          <w:b/>
          <w:bCs/>
        </w:rPr>
        <w:t>Apache: The Definitive Guide</w:t>
      </w:r>
      <w:r>
        <w:rPr/>
        <w:t xml:space="preserve">. Second edition ed. Beijing ; Sebastopol, CA: O’Reilly Media, 1999. </w:t>
      </w:r>
    </w:p>
    <w:p>
      <w:pPr>
        <w:pStyle w:val="FResumoReferncia"/>
        <w:rPr/>
      </w:pPr>
      <w:bookmarkStart w:id="59" w:name="_Hlk150719977"/>
      <w:bookmarkStart w:id="60" w:name="_Hlk150721752_Copia_1"/>
      <w:bookmarkEnd w:id="60"/>
      <w:r>
        <w:rPr/>
        <w:t>MACEDO, A. B. M., MIRANDA, F. R., FILHO, R. R. G., TEIXEIRA, A. S., JÚNIOR, J. A.</w:t>
      </w:r>
      <w:bookmarkEnd w:id="59"/>
    </w:p>
    <w:p>
      <w:pPr>
        <w:pStyle w:val="FResumoReferncia"/>
        <w:rPr/>
      </w:pPr>
      <w:r>
        <w:rPr/>
        <w:t>H. C., &amp; ARAÚJO, H. F. 2010. Desempenho de um sistema de irrigação automatizado através</w:t>
      </w:r>
    </w:p>
    <w:p>
      <w:pPr>
        <w:pStyle w:val="FResumoReferncia"/>
        <w:rPr/>
      </w:pPr>
      <w:r>
        <w:rPr/>
        <w:t>da tensão de água no solo. Revista Brasileira de Agricultura Irrigada, 4(2), 78–81.</w:t>
      </w:r>
    </w:p>
    <w:p>
      <w:pPr>
        <w:pStyle w:val="FResumoReferncia"/>
        <w:rPr/>
      </w:pPr>
      <w:bookmarkStart w:id="61" w:name="_Hlk150720843"/>
      <w:r>
        <w:rPr/>
        <w:t xml:space="preserve">MADAKAM, S.; RAMASWAMY, R.; TRIPATHI, S. </w:t>
      </w:r>
      <w:r>
        <w:rPr>
          <w:b/>
          <w:bCs/>
        </w:rPr>
        <w:t>Internet of Things (IoT): A Literature Review</w:t>
      </w:r>
      <w:r>
        <w:rPr/>
        <w:t xml:space="preserve">. Journal of Computer and Communications, v. 3, n. 5, p. 164–173, 25 maio 2015. </w:t>
      </w:r>
      <w:bookmarkEnd w:id="61"/>
    </w:p>
    <w:p>
      <w:pPr>
        <w:pStyle w:val="FResumoReferncia"/>
        <w:rPr/>
      </w:pPr>
      <w:r>
        <w:rPr/>
        <w:t xml:space="preserve">MESQUITA, M. A. B. et al. </w:t>
      </w:r>
      <w:r>
        <w:rPr>
          <w:b/>
          <w:bCs/>
        </w:rPr>
        <w:t>DESEMPENHO DE UM SISTEMA DE IRRIGAÇÃO AUTOMATIZADO ATRAVÉS DA TENSÃO DE ÁGUA NO SOLO</w:t>
      </w:r>
      <w:r>
        <w:rPr/>
        <w:t xml:space="preserve">. Revista Brasileira de Agricultura Irrigada, v. v.4, n. n.2, p. 78–81, 2010. </w:t>
      </w:r>
    </w:p>
    <w:p>
      <w:pPr>
        <w:pStyle w:val="FResumoReferncia"/>
        <w:rPr/>
      </w:pPr>
      <w:bookmarkStart w:id="62" w:name="_Hlk150721304"/>
      <w:bookmarkEnd w:id="62"/>
      <w:r>
        <w:rPr/>
        <w:t xml:space="preserve">MILANI, A. </w:t>
      </w:r>
      <w:r>
        <w:rPr>
          <w:b/>
          <w:bCs/>
        </w:rPr>
        <w:t>MySQL.</w:t>
      </w:r>
      <w:r>
        <w:rPr/>
        <w:t xml:space="preserve"> </w:t>
      </w:r>
      <w:r>
        <w:rPr>
          <w:b/>
          <w:bCs/>
        </w:rPr>
        <w:t>Guia do Programador</w:t>
      </w:r>
      <w:r>
        <w:rPr/>
        <w:t xml:space="preserve">. 1a edição ed. [s.l.] Novatec, 2007. </w:t>
      </w:r>
    </w:p>
    <w:p>
      <w:pPr>
        <w:pStyle w:val="FResumoReferncia"/>
        <w:rPr/>
      </w:pPr>
      <w:bookmarkStart w:id="63" w:name="_Hlk150721304_Copia_1"/>
      <w:bookmarkStart w:id="64" w:name="_Hlk150721050"/>
      <w:bookmarkEnd w:id="63"/>
      <w:bookmarkEnd w:id="64"/>
      <w:r>
        <w:rPr/>
        <w:t xml:space="preserve">OLIVEIRA, S. DE. </w:t>
      </w:r>
      <w:r>
        <w:rPr>
          <w:b/>
          <w:bCs/>
        </w:rPr>
        <w:t>Internet das Coisas com ESP8266, Arduino e Raspberry Pi</w:t>
      </w:r>
      <w:r>
        <w:rPr/>
        <w:t xml:space="preserve">. 1a edição ed. [s.l.] Novatec Editora, 2017. </w:t>
      </w:r>
    </w:p>
    <w:p>
      <w:pPr>
        <w:pStyle w:val="FResumoReferncia"/>
        <w:rPr/>
      </w:pPr>
      <w:bookmarkStart w:id="65" w:name="_Hlk150721050_Copia_1"/>
      <w:bookmarkStart w:id="66" w:name="_Hlk150720058"/>
      <w:bookmarkEnd w:id="65"/>
      <w:bookmarkEnd w:id="66"/>
      <w:r>
        <w:rPr/>
        <w:t xml:space="preserve">REIS, J. S. DOS. </w:t>
      </w:r>
      <w:r>
        <w:rPr>
          <w:b/>
          <w:bCs/>
        </w:rPr>
        <w:t>Sistema de Controle Aplicado à Automação Agrícola</w:t>
      </w:r>
      <w:r>
        <w:rPr/>
        <w:t xml:space="preserve">. Trabalho de Conclusão do Curso de Tecnologia em Automação Industrial, v. 4(2), n. 32, 2015. </w:t>
      </w:r>
    </w:p>
    <w:p>
      <w:pPr>
        <w:pStyle w:val="FResumoReferncia"/>
        <w:rPr/>
      </w:pPr>
      <w:bookmarkStart w:id="67" w:name="_Hlk150720058_Copia_1"/>
      <w:bookmarkStart w:id="68" w:name="_Hlk150720907"/>
      <w:bookmarkEnd w:id="67"/>
      <w:bookmarkEnd w:id="68"/>
      <w:r>
        <w:rPr/>
        <w:t xml:space="preserve">SANTOS, B. P. et al. </w:t>
      </w:r>
      <w:r>
        <w:rPr>
          <w:b/>
          <w:bCs/>
        </w:rPr>
        <w:t>Internet das Coisas: da Teoria à Prática</w:t>
      </w:r>
      <w:r>
        <w:rPr/>
        <w:t xml:space="preserve">. Minicursos SBRC — Simpósio Brasileiro de Redes de Computadores e Sistemas Distribuıdos, 2016. </w:t>
      </w:r>
    </w:p>
    <w:p>
      <w:pPr>
        <w:pStyle w:val="FResumoReferncia"/>
        <w:rPr/>
      </w:pPr>
      <w:bookmarkStart w:id="69" w:name="_Hlk150720907_Copia_1"/>
      <w:bookmarkStart w:id="70" w:name="_Hlk150720718"/>
      <w:bookmarkEnd w:id="69"/>
      <w:bookmarkEnd w:id="70"/>
      <w:r>
        <w:rPr/>
        <w:t xml:space="preserve">SINGH, P.; SAIKIA, S. </w:t>
      </w:r>
      <w:r>
        <w:rPr>
          <w:b/>
          <w:bCs/>
        </w:rPr>
        <w:t>Arduino-based smart irrigation using water flow sensor, soil moisture sensor, temperature sensor and ESP8266 WiFi module</w:t>
      </w:r>
      <w:r>
        <w:rPr/>
        <w:t>. 2016 IEEE Region 10 Humanitarian Technology Conference (R10-HTC). Anais... Em: 2016 IEEE REGION 10 HUMANITARIAN TECHNOLOGY CONFERENCE (R10-HTC). dez. 2016. Disponível em: &lt;https://ieeexplore.ieee.org/document/7906792&gt;. Acesso em: 6 out. 2023</w:t>
      </w:r>
    </w:p>
    <w:p>
      <w:pPr>
        <w:pStyle w:val="FResumoReferncia"/>
        <w:rPr/>
      </w:pPr>
      <w:bookmarkStart w:id="71" w:name="_Hlk150720718_Copia_1"/>
      <w:bookmarkStart w:id="72" w:name="_Hlk150720963"/>
      <w:bookmarkEnd w:id="71"/>
      <w:bookmarkEnd w:id="72"/>
      <w:r>
        <w:rPr/>
        <w:t xml:space="preserve">SUNDMAEKER, H. et al. </w:t>
      </w:r>
      <w:r>
        <w:rPr>
          <w:b/>
          <w:bCs/>
        </w:rPr>
        <w:t>Vision and Challenges for Realizing the Internet of Things</w:t>
      </w:r>
      <w:r>
        <w:rPr/>
        <w:t xml:space="preserve">. [s.l: s.n.]. </w:t>
      </w:r>
    </w:p>
    <w:p>
      <w:pPr>
        <w:pStyle w:val="FResumoReferncia"/>
        <w:rPr/>
      </w:pPr>
      <w:bookmarkStart w:id="73" w:name="_Hlk150720963_Copia_1"/>
      <w:bookmarkStart w:id="74" w:name="_Hlk150720328"/>
      <w:bookmarkEnd w:id="73"/>
      <w:bookmarkEnd w:id="74"/>
      <w:r>
        <w:rPr/>
        <w:t xml:space="preserve">VAELLO, D. B. </w:t>
      </w:r>
      <w:r>
        <w:rPr>
          <w:b/>
          <w:bCs/>
        </w:rPr>
        <w:t>Domestic watering and agricultural irrigation control system</w:t>
      </w:r>
      <w:r>
        <w:rPr/>
        <w:t>. , 14 nov. 1995. Disponível em: &lt;https://patents.google.com/patent/US5465904A/en&gt;. Acesso em: 6 out. 2023.</w:t>
      </w:r>
    </w:p>
    <w:p>
      <w:pPr>
        <w:pStyle w:val="FResumoReferncia"/>
        <w:rPr/>
      </w:pPr>
      <w:bookmarkStart w:id="75" w:name="_Hlk150720328_Copia_1"/>
      <w:bookmarkStart w:id="76" w:name="_Hlk150720628"/>
      <w:bookmarkEnd w:id="75"/>
      <w:bookmarkEnd w:id="76"/>
      <w:r>
        <w:rPr/>
        <w:t xml:space="preserve">VASANTHAN, V. et al. </w:t>
      </w:r>
      <w:r>
        <w:rPr>
          <w:b/>
          <w:bCs/>
        </w:rPr>
        <w:t>Implementation of iot in smart irrigation system using arduino processor</w:t>
      </w:r>
      <w:r>
        <w:rPr/>
        <w:t xml:space="preserve">. International Journal of Civil Engineering and Technology, v. 8, p. 1304–1314, 1 out. 2017. </w:t>
      </w:r>
    </w:p>
    <w:p>
      <w:pPr>
        <w:pStyle w:val="FResumoReferncia"/>
        <w:rPr>
          <w:ins w:id="580" w:author="Hugo Borges de Carvalho" w:date="2023-11-17T03:52:20Z"/>
        </w:rPr>
      </w:pPr>
      <w:bookmarkStart w:id="77" w:name="_Hlk150720406"/>
      <w:bookmarkStart w:id="78" w:name="_Hlk150720628_Copia_1"/>
      <w:bookmarkEnd w:id="78"/>
      <w:r>
        <w:rPr/>
        <w:t xml:space="preserve">ZAMBARDA, P. </w:t>
      </w:r>
      <w:r>
        <w:rPr>
          <w:b/>
          <w:bCs/>
        </w:rPr>
        <w:t>Entenda o que é a Internet das Coisas</w:t>
      </w:r>
      <w:r>
        <w:rPr/>
        <w:t>. Disponível em: &lt;https://exame.com/tecnologia/entenda-o-que-e-a-internet-das-coisas/&gt;. Acesso em: 6 out. 2023.</w:t>
      </w:r>
      <w:bookmarkEnd w:id="77"/>
    </w:p>
    <w:p>
      <w:pPr>
        <w:pStyle w:val="FResumoReferncia"/>
        <w:rPr>
          <w:ins w:id="582" w:author="Hugo Borges de Carvalho" w:date="2023-11-17T03:52:20Z"/>
        </w:rPr>
      </w:pPr>
      <w:ins w:id="581" w:author="Hugo Borges de Carvalho" w:date="2023-11-17T03:52:20Z">
        <w:r>
          <w:rPr/>
        </w:r>
      </w:ins>
    </w:p>
    <w:p>
      <w:pPr>
        <w:pStyle w:val="FResumoReferncia"/>
        <w:rPr>
          <w:ins w:id="584" w:author="Hugo Borges de Carvalho" w:date="2023-11-17T03:52:20Z"/>
        </w:rPr>
      </w:pPr>
      <w:ins w:id="583" w:author="Hugo Borges de Carvalho" w:date="2023-11-17T03:52:20Z">
        <w:r>
          <w:rPr/>
        </w:r>
      </w:ins>
    </w:p>
    <w:p>
      <w:pPr>
        <w:pStyle w:val="Bibliografia1"/>
        <w:rPr/>
      </w:pPr>
      <w:bookmarkStart w:id="79" w:name="ZOTERO_BREF_CjzAR2fhPhqq"/>
      <w:r>
        <w:rPr/>
        <w:t xml:space="preserve">BENOITBLANCHON. </w:t>
      </w:r>
      <w:r>
        <w:rPr>
          <w:b/>
        </w:rPr>
        <w:t>ArduinoJson: Efficient JSON serialization for embedded C++</w:t>
      </w:r>
      <w:r>
        <w:rPr/>
        <w:t xml:space="preserve">. Disponível em: &lt;https://arduinojson.org/&gt;. Acesso em: 17 nov. 2023. </w:t>
      </w:r>
    </w:p>
    <w:p>
      <w:pPr>
        <w:pStyle w:val="Bibliografia1"/>
        <w:rPr/>
      </w:pPr>
      <w:r>
        <w:rPr>
          <w:b/>
        </w:rPr>
        <w:t>Chart.js</w:t>
      </w:r>
      <w:r>
        <w:rPr/>
        <w:t xml:space="preserve">. Disponível em: &lt;https://www.chartjs.org/&gt;. Acesso em: 17 nov. 2023. </w:t>
      </w:r>
    </w:p>
    <w:p>
      <w:pPr>
        <w:pStyle w:val="Bibliografia1"/>
        <w:rPr/>
      </w:pPr>
      <w:r>
        <w:rPr/>
        <w:t xml:space="preserve">DEV, M. N. </w:t>
      </w:r>
      <w:r>
        <w:rPr>
          <w:b/>
        </w:rPr>
        <w:t>ESPAsyncWebServer</w:t>
      </w:r>
      <w:r>
        <w:rPr/>
        <w:t>. , 15 nov. 2023. Disponível em: &lt;https://github.com/me-no-dev/ESPAsyncWebServer&gt;. Acesso em: 17 nov. 2023</w:t>
      </w:r>
    </w:p>
    <w:p>
      <w:pPr>
        <w:pStyle w:val="Bibliografia1"/>
        <w:rPr/>
      </w:pPr>
      <w:r>
        <w:rPr>
          <w:b/>
        </w:rPr>
        <w:t>DHT sensor library</w:t>
      </w:r>
      <w:r>
        <w:rPr/>
        <w:t>. Adafruit Industries, , 17 nov. 2023. Disponível em: &lt;https://github.com/adafruit/DHT-sensor-library&gt;. Acesso em: 17 nov. 2023</w:t>
      </w:r>
    </w:p>
    <w:p>
      <w:pPr>
        <w:pStyle w:val="Bibliografia1"/>
        <w:rPr/>
      </w:pPr>
      <w:r>
        <w:rPr>
          <w:b/>
        </w:rPr>
        <w:t>General Purpose Timer (GPTimer) - ESP32 - — ESP-IDF Programming Guide latest documentation</w:t>
      </w:r>
      <w:r>
        <w:rPr/>
        <w:t xml:space="preserve">. Disponível em: &lt;https://docs.espressif.com/projects/esp-idf/en/latest/esp32/api-reference/peripherals/gptimer.html&gt;. Acesso em: 17 nov. 2023. </w:t>
      </w:r>
    </w:p>
    <w:p>
      <w:pPr>
        <w:pStyle w:val="Bibliografia1"/>
        <w:rPr/>
      </w:pPr>
      <w:r>
        <w:rPr>
          <w:b/>
        </w:rPr>
        <w:t>Getting Started — Arduino-ESP32 2.0.14 documentation</w:t>
      </w:r>
      <w:r>
        <w:rPr/>
        <w:t xml:space="preserve">. Disponível em: &lt;https://docs.espressif.com/projects/arduino-esp32/en/latest/getting_started.html#about-arduino-esp32&gt;. Acesso em: 17 nov. 2023. </w:t>
      </w:r>
    </w:p>
    <w:p>
      <w:pPr>
        <w:pStyle w:val="Bibliografia1"/>
        <w:rPr/>
      </w:pPr>
      <w:r>
        <w:rPr>
          <w:b/>
        </w:rPr>
        <w:t>JSON</w:t>
      </w:r>
      <w:r>
        <w:rPr/>
        <w:t xml:space="preserve">. Disponível em: &lt;https://www.json.org/json-en.html&gt;. Acesso em: 17 nov. 2023. </w:t>
      </w:r>
    </w:p>
    <w:p>
      <w:pPr>
        <w:pStyle w:val="Bibliografia1"/>
        <w:rPr/>
      </w:pPr>
      <w:r>
        <w:rPr>
          <w:b/>
        </w:rPr>
        <w:t>SPIFFS Filesystem - ESP32 - — ESP-IDF Programming Guide latest documentation</w:t>
      </w:r>
      <w:r>
        <w:rPr/>
        <w:t xml:space="preserve">. Disponível em: &lt;https://docs.espressif.com/projects/esp-idf/en/latest/esp32/api-reference/storage/spiffs.html&gt;. Acesso em: 17 nov. 2023. </w:t>
      </w:r>
    </w:p>
    <w:p>
      <w:pPr>
        <w:pStyle w:val="Bibliografia1"/>
        <w:rPr/>
      </w:pPr>
      <w:r>
        <w:rPr>
          <w:b/>
        </w:rPr>
        <w:t>WebSockets - APIs da Web | MDN</w:t>
      </w:r>
      <w:r>
        <w:rPr/>
        <w:t xml:space="preserve">. Disponível em: &lt;https://developer.mozilla.org/pt-BR/docs/Web/API/WebSockets_API&gt;. Acesso em: 17 nov. 2023. </w:t>
      </w:r>
      <w:bookmarkEnd w:id="79"/>
    </w:p>
    <w:p>
      <w:pPr>
        <w:pStyle w:val="1ttulonivel1"/>
        <w:rPr/>
      </w:pPr>
      <w:r>
        <w:rPr/>
      </w:r>
    </w:p>
    <w:p>
      <w:pPr>
        <w:pStyle w:val="Atexto-base"/>
        <w:rPr>
          <w:color w:val="000000"/>
        </w:rPr>
      </w:pPr>
      <w:r>
        <w:rPr>
          <w:color w:val="000000"/>
        </w:rPr>
      </w:r>
    </w:p>
    <w:p>
      <w:pPr>
        <w:pStyle w:val="1ttulonivel1"/>
        <w:rPr/>
      </w:pPr>
      <w:r>
        <w:rPr/>
      </w:r>
    </w:p>
    <w:p>
      <w:pPr>
        <w:pStyle w:val="Atexto-base"/>
        <w:widowControl/>
        <w:bidi w:val="0"/>
        <w:spacing w:lineRule="auto" w:line="360" w:before="0" w:after="360"/>
        <w:jc w:val="both"/>
        <w:rPr/>
      </w:pPr>
      <w:r>
        <w:rPr/>
      </w:r>
    </w:p>
    <w:sectPr>
      <w:footnotePr>
        <w:numFmt w:val="decimal"/>
      </w:footnotePr>
      <w:type w:val="nextPage"/>
      <w:pgSz w:w="11906" w:h="16838"/>
      <w:pgMar w:left="1701" w:right="1134" w:gutter="0" w:header="0" w:top="1701" w:footer="0" w:bottom="1134"/>
      <w:pgNumType w:fmt="decimal"/>
      <w:formProt w:val="false"/>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mbria">
    <w:charset w:val="01"/>
    <w:family w:val="roman"/>
    <w:pitch w:val="variable"/>
  </w:font>
  <w:font w:name="Times New Roman">
    <w:charset w:val="01"/>
    <w:family w:val="roman"/>
    <w:pitch w:val="variable"/>
  </w:font>
  <w:font w:name="Calibri">
    <w:charset w:val="01"/>
    <w:family w:val="roman"/>
    <w:pitch w:val="variable"/>
  </w:font>
  <w:font w:name="OpenSymbol">
    <w:altName w:val="Arial Unicode MS"/>
    <w:charset w:val="01"/>
    <w:family w:val="roman"/>
    <w:pitch w:val="variable"/>
  </w:font>
  <w:font w:name="Liberation Sans">
    <w:altName w:val="Arial"/>
    <w:charset w:val="01"/>
    <w:family w:val="roman"/>
    <w:pitch w:val="variable"/>
  </w:font>
  <w:font w:name="Arial">
    <w:charset w:val="01"/>
    <w:family w:val="roman"/>
    <w:pitch w:val="variable"/>
  </w:font>
  <w:font w:name="Symbol">
    <w:charset w:val="02"/>
    <w:family w:val="auto"/>
    <w:pitch w:val="default"/>
  </w:font>
  <w:font w:name="Courier New">
    <w:charset w:val="01"/>
    <w:family w:val="modern"/>
    <w:pitch w:val="fixed"/>
  </w:font>
  <w:font w:name="Wingdings">
    <w:charset w:val="02"/>
    <w:family w:val="auto"/>
    <w:pitch w:val="default"/>
  </w:font>
</w:fonts>
</file>

<file path=word/footnotes.xml><?xml version="1.0" encoding="utf-8"?>
<w:footnote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footnote w:id="0" w:type="separator">
    <w:p>
      <w:pPr>
        <w:rPr>
          <w:sz w:val="12"/>
        </w:rPr>
      </w:pPr>
      <w:r>
        <w:separator/>
      </w:r>
    </w:p>
  </w:footnote>
  <w:footnote w:id="1" w:type="continuationSeparator">
    <w:p>
      <w:pPr>
        <w:rPr>
          <w:sz w:val="12"/>
        </w:rPr>
      </w:pPr>
      <w:r>
        <w:continuationSeparator/>
      </w:r>
    </w:p>
  </w:footnote>
  <w:footnote w:id="2">
    <w:p>
      <w:pPr>
        <w:pStyle w:val="FootnoteText"/>
        <w:rPr/>
      </w:pPr>
      <w:r>
        <w:rPr>
          <w:rStyle w:val="Caracteresdenotaderodap"/>
        </w:rPr>
        <w:footnoteRef/>
      </w:r>
      <w:r>
        <w:rPr/>
        <w:t xml:space="preserve"> </w:t>
      </w:r>
      <w:r>
        <w:rPr/>
        <w:t>ASHTON, K. (2009) That “Internet of Things” Thing. Disponível em: &lt;https://www.rfidjournal.com/that-internet-of-things-thing&gt;. Acesso em: 6 out. 2023.</w:t>
      </w:r>
    </w:p>
  </w:footnote>
  <w:footnote w:id="3">
    <w:p>
      <w:pPr>
        <w:pStyle w:val="FootnoteText"/>
        <w:rPr/>
      </w:pPr>
      <w:r>
        <w:rPr>
          <w:rStyle w:val="Caracteresdenotaderodap"/>
        </w:rPr>
        <w:footnoteRef/>
      </w:r>
      <w:r>
        <w:rPr/>
        <w:t xml:space="preserve"> </w:t>
      </w:r>
      <w:r>
        <w:rPr/>
        <w:t>IDEALI, Wagner. Conectividade em Automação e IoT: Protocolos I2C, SPI, USB, TCP-IP entre outros. Funcionalidade e interligação para automação e ToT. Rio de Janeiro - RJ: Editora Alta Books, 2021. E-book. ISBN 9786555202564. Disponível em: https://integrada.minhabiblioteca.com.br/#/books/9786555202564/. Acesso em: 12 nov. 2023</w:t>
      </w:r>
    </w:p>
  </w:footnote>
  <w:footnote w:id="4">
    <w:p>
      <w:pPr>
        <w:pStyle w:val="FootnoteText"/>
        <w:rPr/>
      </w:pPr>
      <w:r>
        <w:rPr>
          <w:rStyle w:val="Caracteresdenotaderodap"/>
        </w:rPr>
        <w:footnoteRef/>
      </w:r>
      <w:r>
        <w:rPr/>
        <w:t xml:space="preserve"> </w:t>
      </w:r>
      <w:r>
        <w:rPr/>
        <w:t>IDEALI, Wagner. Conectividade em Automação e IoT: Protocolos I2C, SPI, USB, TCP-IP entre outros. Funcionalidade e interligação para automação e ToT. Rio de Janeiro - RJ: Editora Alta Books, 2021. E-book. ISBN 9786555202564. Disponível em: https://integrada.minhabiblioteca.com.br/#/books/9786555202564/. Acesso em: 12 nov. 2023</w:t>
      </w:r>
    </w:p>
  </w:footnote>
  <w:footnote w:id="5">
    <w:p>
      <w:pPr>
        <w:pStyle w:val="FootnoteText"/>
        <w:rPr/>
      </w:pPr>
      <w:r>
        <w:rPr>
          <w:rStyle w:val="Caracteresdenotaderodap"/>
        </w:rPr>
        <w:footnoteRef/>
      </w:r>
      <w:r>
        <w:rPr/>
        <w:t xml:space="preserve"> </w:t>
      </w:r>
      <w:r>
        <w:rPr/>
        <w:t>IDEALI, Wagner. Conectividade em Automação e IoT: Protocolos I2C, SPI, USB, TCP-IP entre outros. Funcionalidade e interligação para automação e ToT. Rio de Janeiro - RJ: Editora Alta Books, 2021. E-book. ISBN 9786555202564. Disponível em: https://integrada.minhabiblioteca.com.br/#/books/9786555202564/. Acesso em: 12 nov. 2023</w:t>
      </w:r>
    </w:p>
  </w:footnote>
  <w:footnote w:id="6">
    <w:p>
      <w:pPr>
        <w:pStyle w:val="FootnoteText"/>
        <w:rPr/>
      </w:pPr>
      <w:r>
        <w:rPr>
          <w:rStyle w:val="Caracteresdenotaderodap"/>
        </w:rPr>
        <w:footnoteRef/>
      </w:r>
      <w:r>
        <w:rPr/>
        <w:t xml:space="preserve"> </w:t>
      </w:r>
      <w:r>
        <w:rPr/>
        <w:t>IDEALI, Wagner. Conectividade em Automação e IoT: Protocolos I2C, SPI, USB, TCP-IP entre outros. Funcionalidade e interligação para automação e ToT. Rio de Janeiro - RJ: Editora Alta Books, 2021. E-book. ISBN 9786555202564. Disponível em: https://integrada.minhabiblioteca.com.br/#/books/9786555202564/. Acesso em: 12 nov. 2023</w:t>
      </w:r>
    </w:p>
  </w:footnote>
  <w:footnote w:id="7">
    <w:p>
      <w:pPr>
        <w:pStyle w:val="FootnoteText"/>
        <w:rPr/>
      </w:pPr>
      <w:r>
        <w:rPr>
          <w:rStyle w:val="Caracteresdenotaderodap"/>
        </w:rPr>
        <w:footnoteRef/>
      </w:r>
      <w:r>
        <w:rPr/>
        <w:t xml:space="preserve"> </w:t>
      </w:r>
      <w:r>
        <w:rPr/>
        <w:t>IDEALI, Wagner. Conectividade em Automação e IoT: Protocolos I2C, SPI, USB, TCP-IP entre outros. Funcionalidade e interligação para automação e ToT. Rio de Janeiro - RJ: Editora Alta Books, 2021. E-book. ISBN 9786555202564. Disponível em: https://integrada.minhabiblioteca.com.br/#/books/9786555202564/. Acesso em: 12 nov. 2023</w:t>
      </w:r>
    </w:p>
  </w:footnote>
  <w:footnote w:id="8">
    <w:p>
      <w:pPr>
        <w:pStyle w:val="FootnoteText"/>
        <w:rPr/>
      </w:pPr>
      <w:r>
        <w:rPr>
          <w:rStyle w:val="Caracteresdenotaderodap"/>
        </w:rPr>
        <w:footnoteRef/>
      </w:r>
      <w:r>
        <w:rPr/>
        <w:t xml:space="preserve"> </w:t>
      </w:r>
      <w:r>
        <w:rPr/>
        <w:t>IDEALI, Wagner. Conectividade em Automação e IoT: Protocolos I2C, SPI, USB, TCP-IP entre outros. Funcionalidade e interligação para automação e ToT. Rio de Janeiro - RJ: Editora Alta Books, 2021. E-book. ISBN 9786555202564. Disponível em: https://integrada.minhabiblioteca.com.br/#/books/9786555202564/. Acesso em: 12 nov. 2023</w:t>
      </w:r>
    </w:p>
  </w:footnote>
  <w:footnote w:id="9">
    <w:p>
      <w:pPr>
        <w:pStyle w:val="FootnoteText"/>
        <w:rPr/>
      </w:pPr>
      <w:r>
        <w:rPr>
          <w:rStyle w:val="Caracteresdenotaderodap"/>
        </w:rPr>
        <w:footnoteRef/>
      </w:r>
      <w:r>
        <w:rPr/>
        <w:t xml:space="preserve"> </w:t>
      </w:r>
      <w:r>
        <w:rPr/>
        <w:t>MACEDO, A. B. M., MIRANDA, F. R., FILHO, R. R. G., TEIXEIRA, A. S., JÚNIOR, J. A.</w:t>
      </w:r>
    </w:p>
  </w:footnote>
  <w:footnote w:id="10">
    <w:p>
      <w:pPr>
        <w:pStyle w:val="FootnoteText"/>
        <w:rPr/>
      </w:pPr>
      <w:r>
        <w:rPr>
          <w:rStyle w:val="Caracteresdenotaderodap"/>
        </w:rPr>
        <w:footnoteRef/>
      </w:r>
      <w:r>
        <w:rPr/>
        <w:t xml:space="preserve"> </w:t>
      </w:r>
      <w:r>
        <w:rPr/>
        <w:t>REIS, J. S. DOS. Sistema de Controle Aplicado à Automação Agrícola. Trabalho de Conclusão do Curso de Tecnologia em Automação Industrial, v. 4(2), n. 32, 2015.</w:t>
      </w:r>
    </w:p>
  </w:footnote>
  <w:footnote w:id="11">
    <w:p>
      <w:pPr>
        <w:pStyle w:val="FootnoteText"/>
        <w:rPr/>
      </w:pPr>
      <w:r>
        <w:rPr>
          <w:rStyle w:val="Caracteresdenotaderodap"/>
        </w:rPr>
        <w:footnoteRef/>
      </w:r>
      <w:r>
        <w:rPr/>
        <w:t xml:space="preserve"> </w:t>
      </w:r>
      <w:r>
        <w:rPr/>
        <w:t>VAELLO, D. B. Domestic watering and agricultural irrigation control system. , 14 nov. 1995. Disponível em: &lt;https://patents.google.com/patent/US5465904A/en&gt;. Acesso em: 6 out. 2023.</w:t>
      </w:r>
    </w:p>
  </w:footnote>
  <w:footnote w:id="12">
    <w:p>
      <w:pPr>
        <w:pStyle w:val="FootnoteText"/>
        <w:rPr/>
      </w:pPr>
      <w:r>
        <w:rPr>
          <w:rStyle w:val="Caracteresdenotaderodap"/>
        </w:rPr>
        <w:footnoteRef/>
      </w:r>
      <w:r>
        <w:rPr/>
        <w:t xml:space="preserve"> </w:t>
      </w:r>
      <w:r>
        <w:rPr/>
        <w:t>ZAMBARDA, P. Entenda o que é a Internet das Coisas. Disponível em: &lt;https://exame.com/tecnologia/entenda-o-que-e-a-internet-das-coisas/&gt;. Acesso em: 6 out. 2023.</w:t>
      </w:r>
    </w:p>
  </w:footnote>
  <w:footnote w:id="13">
    <w:p>
      <w:pPr>
        <w:pStyle w:val="FootnoteText"/>
        <w:rPr/>
      </w:pPr>
      <w:r>
        <w:rPr>
          <w:rStyle w:val="Caracteresdenotaderodap"/>
        </w:rPr>
        <w:footnoteRef/>
      </w:r>
      <w:r>
        <w:rPr/>
        <w:t xml:space="preserve"> </w:t>
      </w:r>
      <w:r>
        <w:rPr/>
        <w:t>ZAMBARDA, P. Entenda o que é a Internet das Coisas. Disponível em: &lt;https://exame.com/tecnologia/entenda-o-que-e-a-internet-das-coisas/&gt;. Acesso em: 6 out. 2023.</w:t>
      </w:r>
    </w:p>
  </w:footnote>
  <w:footnote w:id="14">
    <w:p>
      <w:pPr>
        <w:pStyle w:val="FootnoteText"/>
        <w:rPr/>
      </w:pPr>
      <w:r>
        <w:rPr>
          <w:rStyle w:val="Caracteresdenotaderodap"/>
        </w:rPr>
        <w:footnoteRef/>
      </w:r>
      <w:r>
        <w:rPr/>
        <w:t xml:space="preserve"> </w:t>
      </w:r>
      <w:r>
        <w:rPr/>
        <w:t>KUMAR, M.; RAVI, K. Automation of Irrigation System based on Wi-Fi Technology and IOT. Indian Journal of Science and Technology, v. 9, 18 maio 2016.</w:t>
      </w:r>
    </w:p>
  </w:footnote>
  <w:footnote w:id="15">
    <w:p>
      <w:pPr>
        <w:pStyle w:val="FootnoteText"/>
        <w:rPr/>
      </w:pPr>
      <w:r>
        <w:rPr>
          <w:rStyle w:val="Caracteresdenotaderodap"/>
        </w:rPr>
        <w:footnoteRef/>
      </w:r>
      <w:r>
        <w:rPr/>
        <w:t xml:space="preserve"> </w:t>
      </w:r>
      <w:r>
        <w:rPr/>
        <w:t>VASANTHAN, V. et al. Implementation of iot in smart irrigation system using arduino processor. International Journal of Civil Engineering and Technology, v. 8, p. 1304–1314, 1 out. 2017.</w:t>
      </w:r>
    </w:p>
  </w:footnote>
  <w:footnote w:id="16">
    <w:p>
      <w:pPr>
        <w:pStyle w:val="FootnoteText"/>
        <w:rPr/>
      </w:pPr>
      <w:r>
        <w:rPr>
          <w:rStyle w:val="Caracteresdenotaderodap"/>
        </w:rPr>
        <w:footnoteRef/>
      </w:r>
      <w:r>
        <w:rPr/>
        <w:t xml:space="preserve"> </w:t>
      </w:r>
      <w:r>
        <w:rPr/>
        <w:t>SINGH, P.; SAIKIA, S. Arduino-based smart irrigation using water flow sensor, soil moisture sensor, temperature sensor and ESP8266 WiFi module. 2016 IEEE Region 10 Humanitarian Technology Conference (R10-HTC). Anais... Em: 2016 IEEE REGION 10 HUMANITARIAN TECHNOLOGY CONFERENCE (R10-HTC). dez. 2016. Disponível em: &lt;https://ieeexplore.ieee.org/document/7906792&gt;. Acesso em: 6 out. 2023</w:t>
      </w:r>
    </w:p>
  </w:footnote>
  <w:footnote w:id="17">
    <w:p>
      <w:pPr>
        <w:pStyle w:val="FootnoteText"/>
        <w:rPr/>
      </w:pPr>
      <w:r>
        <w:rPr>
          <w:rStyle w:val="Caracteresdenotaderodap"/>
        </w:rPr>
        <w:footnoteRef/>
      </w:r>
      <w:r>
        <w:rPr/>
        <w:t xml:space="preserve"> </w:t>
      </w:r>
      <w:r>
        <w:rPr/>
        <w:t>MADAKAM, S.; RAMASWAMY, R.; TRIPATHI, S. Internet of Things (IoT): A Literature Review. Journal of Computer and Communications, v. 3, n. 5, p. 164–173, 25 maio 2015.</w:t>
      </w:r>
    </w:p>
  </w:footnote>
  <w:footnote w:id="18">
    <w:p>
      <w:pPr>
        <w:pStyle w:val="FootnoteText"/>
        <w:rPr/>
      </w:pPr>
      <w:r>
        <w:rPr>
          <w:rStyle w:val="Caracteresdenotaderodap"/>
        </w:rPr>
        <w:footnoteRef/>
      </w:r>
      <w:r>
        <w:rPr/>
        <w:t xml:space="preserve"> </w:t>
      </w:r>
      <w:r>
        <w:rPr/>
        <w:t>SANTOS, B. P. et al. Internet das Coisas: da Teoria à Prática. Minicursos SBRC — Simpósio Brasileiro de Redes de Computadores e Sistemas Distribuıdos, 2016.</w:t>
      </w:r>
    </w:p>
  </w:footnote>
  <w:footnote w:id="19">
    <w:p>
      <w:pPr>
        <w:pStyle w:val="FootnoteText"/>
        <w:rPr/>
      </w:pPr>
      <w:r>
        <w:rPr>
          <w:rStyle w:val="Caracteresdenotaderodap"/>
        </w:rPr>
        <w:footnoteRef/>
      </w:r>
      <w:r>
        <w:rPr/>
        <w:t xml:space="preserve"> </w:t>
      </w:r>
      <w:r>
        <w:rPr/>
        <w:t>SUNDMAEKER, H. et al. Vision and Challenges for Realizing the Internet of Things. [s.l: s.n.].</w:t>
      </w:r>
    </w:p>
  </w:footnote>
  <w:footnote w:id="20">
    <w:p>
      <w:pPr>
        <w:pStyle w:val="FootnoteText"/>
        <w:rPr/>
      </w:pPr>
      <w:r>
        <w:rPr>
          <w:rStyle w:val="Caracteresdenotaderodap"/>
        </w:rPr>
        <w:footnoteRef/>
      </w:r>
      <w:r>
        <w:rPr/>
        <w:t xml:space="preserve"> </w:t>
      </w:r>
      <w:r>
        <w:rPr/>
        <w:t>OLIVEIRA, S. DE. Internet das Coisas com ESP8266, Arduino e Raspberry Pi. 1a edição ed. [s.l.] Novatec Editora, 2017.</w:t>
      </w:r>
    </w:p>
  </w:footnote>
  <w:footnote w:id="21">
    <w:p>
      <w:pPr>
        <w:pStyle w:val="FootnoteText"/>
        <w:rPr/>
      </w:pPr>
      <w:r>
        <w:rPr>
          <w:rStyle w:val="Caracteresdenotaderodap"/>
        </w:rPr>
        <w:footnoteRef/>
      </w:r>
      <w:r>
        <w:rPr/>
        <w:t xml:space="preserve"> </w:t>
      </w:r>
      <w:r>
        <w:rPr/>
        <w:t>OLIVEIRA, S. DE. Internet das Coisas com ESP8266, Arduino e Raspberry Pi. 1a edição ed. [s.l.] Novatec Editora, 2017.</w:t>
      </w:r>
    </w:p>
  </w:footnote>
  <w:footnote w:id="22">
    <w:p>
      <w:pPr>
        <w:pStyle w:val="FootnoteText"/>
        <w:rPr/>
      </w:pPr>
      <w:r>
        <w:rPr>
          <w:rStyle w:val="Caracteresdenotaderodap"/>
        </w:rPr>
        <w:footnoteRef/>
      </w:r>
      <w:r>
        <w:rPr/>
        <w:t xml:space="preserve"> </w:t>
      </w:r>
      <w:r>
        <w:rPr/>
        <w:t>OLIVEIRA, S. DE. Internet das Coisas com ESP8266, Arduino e Raspberry Pi. 1a edição ed. [s.l.] Novatec Editora, 2017.</w:t>
      </w:r>
    </w:p>
  </w:footnote>
  <w:footnote w:id="23">
    <w:p>
      <w:pPr>
        <w:pStyle w:val="FootnoteText"/>
        <w:rPr/>
      </w:pPr>
      <w:r>
        <w:rPr>
          <w:rStyle w:val="Caracteresdenotaderodap"/>
        </w:rPr>
        <w:footnoteRef/>
      </w:r>
      <w:r>
        <w:rPr/>
        <w:t xml:space="preserve"> </w:t>
      </w:r>
      <w:r>
        <w:rPr/>
        <w:t>OLIVEIRA, S. DE. Internet das Coisas com ESP8266, Arduino e Raspberry Pi. 1a edição ed. [s.l.] Novatec Editora, 2017.</w:t>
      </w:r>
    </w:p>
  </w:footnote>
  <w:footnote w:id="24">
    <w:p>
      <w:pPr>
        <w:pStyle w:val="FootnoteText"/>
        <w:rPr/>
      </w:pPr>
      <w:r>
        <w:rPr>
          <w:rStyle w:val="Caracteresdenotaderodap"/>
        </w:rPr>
        <w:footnoteRef/>
      </w:r>
      <w:r>
        <w:rPr/>
        <w:t xml:space="preserve"> </w:t>
      </w:r>
      <w:r>
        <w:rPr/>
        <w:t>OLIVEIRA, S. DE. Internet das Coisas com ESP8266, Arduino e Raspberry Pi. 1a edição ed. [s.l.] Novatec Editora, 2017.</w:t>
      </w:r>
    </w:p>
  </w:footnote>
  <w:footnote w:id="25">
    <w:p>
      <w:pPr>
        <w:pStyle w:val="FootnoteText"/>
        <w:rPr/>
      </w:pPr>
      <w:r>
        <w:rPr>
          <w:rStyle w:val="Caracteresdenotaderodap"/>
        </w:rPr>
        <w:footnoteRef/>
      </w:r>
      <w:r>
        <w:rPr/>
        <w:t xml:space="preserve"> </w:t>
      </w:r>
      <w:r>
        <w:rPr/>
        <w:t>OLIVEIRA, S. DE. Internet das Coisas com ESP8266, Arduino e Raspberry Pi. 1a edição ed. [s.l.] Novatec Editora, 2017.</w:t>
      </w:r>
    </w:p>
  </w:footnote>
  <w:footnote w:id="26">
    <w:p>
      <w:pPr>
        <w:pStyle w:val="FootnoteText"/>
        <w:rPr/>
      </w:pPr>
      <w:r>
        <w:rPr>
          <w:rStyle w:val="Caracteresdenotaderodap"/>
        </w:rPr>
        <w:footnoteRef/>
      </w:r>
      <w:r>
        <w:rPr/>
        <w:t xml:space="preserve"> </w:t>
      </w:r>
      <w:r>
        <w:rPr/>
        <w:t>OLIVEIRA, S. DE. Internet das Coisas com ESP8266, Arduino e Raspberry Pi. 1a edição ed. [s.l.] Novatec Editora, 2017.</w:t>
      </w:r>
    </w:p>
  </w:footnote>
  <w:footnote w:id="27">
    <w:p>
      <w:pPr>
        <w:pStyle w:val="FootnoteText"/>
        <w:rPr/>
      </w:pPr>
      <w:r>
        <w:rPr>
          <w:rStyle w:val="Caracteresdenotaderodap"/>
        </w:rPr>
        <w:footnoteRef/>
      </w:r>
      <w:r>
        <w:rPr/>
        <w:t xml:space="preserve"> </w:t>
      </w:r>
      <w:r>
        <w:rPr/>
        <w:t>OLIVEIRA, S. DE. Internet das Coisas com ESP8266, Arduino e Raspberry Pi. 1a edição ed. [s.l.] Novatec Editora, 2017.</w:t>
      </w:r>
    </w:p>
  </w:footnote>
  <w:footnote w:id="28">
    <w:p>
      <w:pPr>
        <w:pStyle w:val="FootnoteText"/>
        <w:rPr/>
      </w:pPr>
      <w:r>
        <w:rPr>
          <w:rStyle w:val="Caracteresdenotaderodap"/>
        </w:rPr>
        <w:footnoteRef/>
      </w:r>
      <w:r>
        <w:rPr/>
        <w:t xml:space="preserve"> </w:t>
      </w:r>
      <w:r>
        <w:rPr/>
        <w:t>OLIVEIRA, S. DE. Internet das Coisas com ESP8266, Arduino e Raspberry Pi. 1a edição ed. [s.l.] Novatec Editora, 2017.</w:t>
      </w:r>
    </w:p>
  </w:footnote>
  <w:footnote w:id="29">
    <w:p>
      <w:pPr>
        <w:pStyle w:val="FootnoteText"/>
        <w:rPr/>
      </w:pPr>
      <w:r>
        <w:rPr>
          <w:rStyle w:val="Caracteresdenotaderodap"/>
        </w:rPr>
        <w:footnoteRef/>
      </w:r>
      <w:r>
        <w:rPr/>
        <w:t xml:space="preserve"> </w:t>
      </w:r>
      <w:r>
        <w:rPr/>
        <w:t>MILANI, A. MySQL. Guia do Programador. 1a edição ed. [s.l.] Novatec, 2007.</w:t>
      </w:r>
    </w:p>
  </w:footnote>
  <w:footnote w:id="30">
    <w:p>
      <w:pPr>
        <w:pStyle w:val="FootnoteText"/>
        <w:rPr/>
      </w:pPr>
      <w:r>
        <w:rPr>
          <w:rStyle w:val="Caracteresdenotaderodap"/>
        </w:rPr>
        <w:footnoteRef/>
      </w:r>
      <w:r>
        <w:rPr/>
        <w:t xml:space="preserve"> </w:t>
      </w:r>
      <w:r>
        <w:rPr/>
        <w:t>MILANI, A. MySQL. Guia do Programador. 1a edição ed. [s.l.] Novatec, 2007.</w:t>
      </w:r>
    </w:p>
  </w:footnote>
  <w:footnote w:id="31">
    <w:p>
      <w:pPr>
        <w:pStyle w:val="FootnoteText"/>
        <w:rPr/>
      </w:pPr>
      <w:r>
        <w:rPr>
          <w:rStyle w:val="Caracteresdenotaderodap"/>
        </w:rPr>
        <w:footnoteRef/>
      </w:r>
      <w:r>
        <w:rPr/>
        <w:t xml:space="preserve"> </w:t>
      </w:r>
      <w:r>
        <w:rPr/>
        <w:t>MILANI, A. MySQL. Guia do Programador. 1a edição ed. [s.l.] Novatec, 2007.</w:t>
      </w:r>
    </w:p>
  </w:footnote>
  <w:footnote w:id="32">
    <w:p>
      <w:pPr>
        <w:pStyle w:val="FootnoteText"/>
        <w:rPr/>
      </w:pPr>
      <w:r>
        <w:rPr>
          <w:rStyle w:val="Caracteresdenotaderodap"/>
        </w:rPr>
        <w:footnoteRef/>
      </w:r>
      <w:r>
        <w:rPr/>
        <w:t xml:space="preserve"> </w:t>
      </w:r>
      <w:r>
        <w:rPr/>
        <w:t>MILANI, A. MySQL. Guia do Programador. 1a edição ed. [s.l.] Novatec, 2007.</w:t>
      </w:r>
    </w:p>
  </w:footnote>
  <w:footnote w:id="33">
    <w:p>
      <w:pPr>
        <w:pStyle w:val="FootnoteText"/>
        <w:rPr/>
      </w:pPr>
      <w:r>
        <w:rPr>
          <w:rStyle w:val="Caracteresdenotaderodap"/>
        </w:rPr>
        <w:footnoteRef/>
      </w:r>
      <w:r>
        <w:rPr/>
        <w:t xml:space="preserve"> </w:t>
      </w:r>
      <w:r>
        <w:rPr/>
        <w:t>MILANI, A. MySQL. Guia do Programador. 1a edição ed. [s.l.] Novatec, 2007.</w:t>
      </w:r>
    </w:p>
  </w:footnote>
  <w:footnote w:id="34">
    <w:p>
      <w:pPr>
        <w:pStyle w:val="FootnoteText"/>
        <w:rPr/>
      </w:pPr>
      <w:r>
        <w:rPr>
          <w:rStyle w:val="Caracteresdenotaderodap"/>
        </w:rPr>
        <w:footnoteRef/>
      </w:r>
      <w:r>
        <w:rPr/>
        <w:t xml:space="preserve"> </w:t>
      </w:r>
      <w:r>
        <w:rPr/>
        <w:t>MILANI, A. MySQL. Guia do Programador. 1a edição ed. [s.l.] Novatec, 2007.</w:t>
      </w:r>
    </w:p>
  </w:footnote>
  <w:footnote w:id="35">
    <w:p>
      <w:pPr>
        <w:pStyle w:val="FootnoteText"/>
        <w:rPr/>
      </w:pPr>
      <w:r>
        <w:rPr>
          <w:rStyle w:val="Caracteresdenotaderodap"/>
        </w:rPr>
        <w:footnoteRef/>
      </w:r>
      <w:r>
        <w:rPr/>
        <w:t xml:space="preserve"> </w:t>
      </w:r>
      <w:r>
        <w:rPr/>
        <w:t>KOLBAN, N. Kolban’s book on ESP32. [s.l.] Leanpub, 2016.</w:t>
      </w:r>
    </w:p>
  </w:footnote>
  <w:footnote w:id="36">
    <w:p>
      <w:pPr>
        <w:pStyle w:val="FootnoteText"/>
        <w:rPr/>
      </w:pPr>
      <w:r>
        <w:rPr>
          <w:rStyle w:val="Caracteresdenotaderodap"/>
        </w:rPr>
        <w:footnoteRef/>
      </w:r>
      <w:r>
        <w:rPr/>
        <w:t xml:space="preserve"> </w:t>
      </w:r>
      <w:r>
        <w:rPr/>
        <w:t>IBRAHIM, D. The Complete ESP32 Projects Guide | Espressif Systems. Disponível em: &lt;https://www.espressif.com/en/news/complete-esp32-projects-guide&gt;. Acesso em: 6 out. 2023.</w:t>
      </w:r>
    </w:p>
  </w:footnote>
  <w:footnote w:id="37">
    <w:p>
      <w:pPr>
        <w:pStyle w:val="FootnoteText"/>
        <w:rPr/>
      </w:pPr>
      <w:r>
        <w:rPr>
          <w:rStyle w:val="Caracteresdenotaderodap"/>
        </w:rPr>
        <w:footnoteRef/>
      </w:r>
      <w:r>
        <w:rPr/>
        <w:t xml:space="preserve"> </w:t>
      </w:r>
      <w:r>
        <w:rPr/>
        <w:t>KOLBAN, N. Kolban’s book on ESP32. [s.l.] Leanpub, 2016.</w:t>
      </w:r>
    </w:p>
  </w:footnote>
  <w:footnote w:id="38">
    <w:p>
      <w:pPr>
        <w:pStyle w:val="FootnoteText"/>
        <w:rPr/>
      </w:pPr>
      <w:r>
        <w:rPr>
          <w:rStyle w:val="Caracteresdenotaderodap"/>
        </w:rPr>
        <w:footnoteRef/>
      </w:r>
      <w:r>
        <w:rPr/>
        <w:t xml:space="preserve"> </w:t>
      </w:r>
      <w:r>
        <w:rPr/>
        <w:t>ALECRIM, E. Conhecendo o Servidor Apache (HTTP Server Project). Disponível em: &lt;https://www.infowester.com/servapach.php&gt;. Acesso em: 6 out. 2023.</w:t>
      </w:r>
    </w:p>
  </w:footnote>
  <w:footnote w:id="39">
    <w:p>
      <w:pPr>
        <w:pStyle w:val="FootnoteText"/>
        <w:rPr/>
      </w:pPr>
      <w:r>
        <w:rPr>
          <w:rStyle w:val="Caracteresdenotaderodap"/>
        </w:rPr>
        <w:footnoteRef/>
      </w:r>
      <w:r>
        <w:rPr/>
        <w:t xml:space="preserve"> </w:t>
      </w:r>
      <w:r>
        <w:rPr/>
        <w:t>ALECRIM, E. Conhecendo o Servidor Apache (HTTP Server Project). Disponível em: &lt;https://www.infowester.com/servapach.php&gt;. Acesso em: 6 out. 2023.</w:t>
      </w:r>
    </w:p>
  </w:footnote>
  <w:footnote w:id="40">
    <w:p>
      <w:pPr>
        <w:pStyle w:val="FootnoteText"/>
        <w:rPr/>
      </w:pPr>
      <w:r>
        <w:rPr>
          <w:rStyle w:val="Caracteresdenotaderodap"/>
        </w:rPr>
        <w:footnoteRef/>
      </w:r>
      <w:r>
        <w:rPr/>
        <w:t xml:space="preserve"> </w:t>
      </w:r>
      <w:r>
        <w:rPr/>
        <w:t>LAURIE, B.; LAURIE, P. Apache: The Definitive Guide. Second edition ed. Beijing ; Sebastopol, CA: O’Reilly Media, 1999.</w:t>
      </w:r>
    </w:p>
  </w:footnote>
  <w:footnote w:id="41">
    <w:p>
      <w:pPr>
        <w:pStyle w:val="FootnoteText"/>
        <w:rPr/>
      </w:pPr>
      <w:r>
        <w:rPr>
          <w:rStyle w:val="Caracteresdenotaderodap"/>
        </w:rPr>
        <w:footnoteRef/>
      </w:r>
      <w:r>
        <w:rPr/>
        <w:t xml:space="preserve"> </w:t>
      </w:r>
      <w:r>
        <w:rPr/>
        <w:t>ALECRIM, E. Conhecendo o Servidor Apache (HTTP Server Project). Disponível em: &lt;https://www.infowester.com/servapach.php&gt;. Acesso em: 6 out. 2023.</w:t>
      </w:r>
    </w:p>
  </w:footnote>
  <w:footnote w:id="42">
    <w:p>
      <w:pPr>
        <w:pStyle w:val="FootnoteText"/>
        <w:rPr/>
      </w:pPr>
      <w:r>
        <w:rPr>
          <w:rStyle w:val="Caracteresdenotaderodap"/>
        </w:rPr>
        <w:footnoteRef/>
      </w:r>
      <w:r>
        <w:rPr/>
        <w:t xml:space="preserve"> </w:t>
      </w:r>
      <w:r>
        <w:rPr/>
        <w:t>ALECRIM, E. Conhecendo o Servidor Apache (HTTP Server Project). Disponível em: &lt;https://www.infowester.com/servapach.php&gt;. Acesso em: 6 out. 2023.</w:t>
      </w:r>
    </w:p>
  </w:footnote>
  <w:footnote w:id="43">
    <w:p>
      <w:pPr>
        <w:pStyle w:val="FootnoteText"/>
        <w:rPr/>
      </w:pPr>
      <w:r>
        <w:rPr>
          <w:rStyle w:val="Caracteresdenotaderodap"/>
        </w:rPr>
        <w:footnoteRef/>
      </w:r>
      <w:r>
        <w:rPr/>
        <w:t xml:space="preserve"> </w:t>
      </w:r>
      <w:r>
        <w:rPr/>
        <w:t>ALECRIM, E. Conhecendo o Servidor Apache (HTTP Server Project). Disponível em: &lt;https://www.infowester.com/servapach.php&gt;. Acesso em: 6 out. 2023.</w:t>
      </w:r>
    </w:p>
  </w:footnote>
  <w:footnote w:id="44">
    <w:p>
      <w:pPr>
        <w:pStyle w:val="FootnoteText"/>
        <w:rPr/>
      </w:pPr>
      <w:r>
        <w:rPr>
          <w:rStyle w:val="Caracteresdenotaderodap"/>
        </w:rPr>
        <w:footnoteRef/>
      </w:r>
      <w:r>
        <w:rPr/>
        <w:t xml:space="preserve"> </w:t>
      </w:r>
      <w:r>
        <w:rPr/>
        <w:t>DALL’OGLIO, P. PHP Programando com Orientação a Objetos - 4a Edição: Programando com Orientação a Objetos. 4a edição ed. [s.l.] Novatec Editora, 2018.</w:t>
      </w:r>
    </w:p>
  </w:footnote>
  <w:footnote w:id="45">
    <w:p>
      <w:pPr>
        <w:pStyle w:val="FootnoteText"/>
        <w:rPr/>
      </w:pPr>
      <w:r>
        <w:rPr>
          <w:rStyle w:val="Caracteresdenotaderodap"/>
        </w:rPr>
        <w:footnoteRef/>
      </w:r>
      <w:r>
        <w:rPr/>
        <w:t xml:space="preserve"> </w:t>
      </w:r>
      <w:r>
        <w:rPr/>
        <w:t>DALL’OGLIO, P. PHP Programando com Orientação a Objetos - 4a Edição: Programando com Orientação a Objetos. 4a edição ed. [s.l.] Novatec Editora, 2018.</w:t>
      </w:r>
    </w:p>
  </w:footnote>
  <w:footnote w:id="46">
    <w:p>
      <w:pPr>
        <w:pStyle w:val="FootnoteText"/>
        <w:rPr/>
      </w:pPr>
      <w:r>
        <w:rPr>
          <w:rStyle w:val="Caracteresdenotaderodap"/>
        </w:rPr>
        <w:footnoteRef/>
      </w:r>
      <w:r>
        <w:rPr/>
        <w:t xml:space="preserve"> </w:t>
      </w:r>
      <w:r>
        <w:rPr/>
        <w:t>DALL’OGLIO, P. PHP Programando com Orientação a Objetos - 4a Edição: Programando com Orientação a Objetos. 4a edição ed. [s.l.] Novatec Editora, 2018.</w:t>
      </w:r>
    </w:p>
  </w:footnote>
  <w:footnote w:id="47">
    <w:p>
      <w:pPr>
        <w:pStyle w:val="FootnoteText"/>
        <w:rPr/>
      </w:pPr>
      <w:r>
        <w:rPr>
          <w:rStyle w:val="Caracteresdenotaderodap"/>
        </w:rPr>
        <w:footnoteRef/>
      </w:r>
      <w:r>
        <w:rPr/>
        <w:t xml:space="preserve"> </w:t>
      </w:r>
      <w:r>
        <w:rPr/>
        <w:t>DALL’OGLIO, P. PHP Programando com Orientação a Objetos - 4a Edição: Programando com Orientação a Objetos. 4a edição ed. [s.l.] Novatec Editora, 2018.</w:t>
      </w:r>
    </w:p>
  </w:footnote>
  <w:footnote w:id="48">
    <w:p>
      <w:pPr>
        <w:pStyle w:val="FootnoteText"/>
        <w:rPr/>
      </w:pPr>
      <w:r>
        <w:rPr>
          <w:rStyle w:val="Caracteresdenotaderodap"/>
        </w:rPr>
        <w:footnoteRef/>
      </w:r>
      <w:r>
        <w:rPr/>
        <w:t xml:space="preserve"> </w:t>
      </w:r>
      <w:r>
        <w:rPr/>
        <w:t>DALL’OGLIO, P. PHP Programando com Orientação a Objetos - 4a Edição: Programando com Orientação a Objetos. 4a edição ed. [s.l.] Novatec Editora, 2018.</w:t>
      </w:r>
    </w:p>
  </w:footnote>
</w:footnote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bullet"/>
      <w:lvlText w:val=""/>
      <w:lvlJc w:val="left"/>
      <w:pPr>
        <w:tabs>
          <w:tab w:val="num" w:pos="0"/>
        </w:tabs>
        <w:ind w:left="360" w:hanging="360"/>
      </w:pPr>
      <w:rPr>
        <w:rFonts w:ascii="Symbol" w:hAnsi="Symbol" w:cs="Symbol" w:hint="default"/>
      </w:rPr>
    </w:lvl>
    <w:lvl w:ilvl="1">
      <w:start w:val="1"/>
      <w:numFmt w:val="bullet"/>
      <w:lvlText w:val="o"/>
      <w:lvlJc w:val="left"/>
      <w:pPr>
        <w:tabs>
          <w:tab w:val="num" w:pos="0"/>
        </w:tabs>
        <w:ind w:left="1080" w:hanging="360"/>
      </w:pPr>
      <w:rPr>
        <w:rFonts w:ascii="Courier New" w:hAnsi="Courier New" w:cs="Courier New" w:hint="default"/>
      </w:rPr>
    </w:lvl>
    <w:lvl w:ilvl="2">
      <w:start w:val="1"/>
      <w:numFmt w:val="bullet"/>
      <w:lvlText w:val=""/>
      <w:lvlJc w:val="left"/>
      <w:pPr>
        <w:tabs>
          <w:tab w:val="num" w:pos="0"/>
        </w:tabs>
        <w:ind w:left="1800" w:hanging="360"/>
      </w:pPr>
      <w:rPr>
        <w:rFonts w:ascii="Wingdings" w:hAnsi="Wingdings" w:cs="Wingdings" w:hint="default"/>
      </w:rPr>
    </w:lvl>
    <w:lvl w:ilvl="3">
      <w:start w:val="1"/>
      <w:numFmt w:val="bullet"/>
      <w:lvlText w:val=""/>
      <w:lvlJc w:val="left"/>
      <w:pPr>
        <w:tabs>
          <w:tab w:val="num" w:pos="0"/>
        </w:tabs>
        <w:ind w:left="2520" w:hanging="360"/>
      </w:pPr>
      <w:rPr>
        <w:rFonts w:ascii="Symbol" w:hAnsi="Symbol" w:cs="Symbol" w:hint="default"/>
      </w:rPr>
    </w:lvl>
    <w:lvl w:ilvl="4">
      <w:start w:val="1"/>
      <w:numFmt w:val="bullet"/>
      <w:lvlText w:val="o"/>
      <w:lvlJc w:val="left"/>
      <w:pPr>
        <w:tabs>
          <w:tab w:val="num" w:pos="0"/>
        </w:tabs>
        <w:ind w:left="3240" w:hanging="360"/>
      </w:pPr>
      <w:rPr>
        <w:rFonts w:ascii="Courier New" w:hAnsi="Courier New" w:cs="Courier New" w:hint="default"/>
      </w:rPr>
    </w:lvl>
    <w:lvl w:ilvl="5">
      <w:start w:val="1"/>
      <w:numFmt w:val="bullet"/>
      <w:lvlText w:val=""/>
      <w:lvlJc w:val="left"/>
      <w:pPr>
        <w:tabs>
          <w:tab w:val="num" w:pos="0"/>
        </w:tabs>
        <w:ind w:left="3960" w:hanging="360"/>
      </w:pPr>
      <w:rPr>
        <w:rFonts w:ascii="Wingdings" w:hAnsi="Wingdings" w:cs="Wingdings" w:hint="default"/>
      </w:rPr>
    </w:lvl>
    <w:lvl w:ilvl="6">
      <w:start w:val="1"/>
      <w:numFmt w:val="bullet"/>
      <w:lvlText w:val=""/>
      <w:lvlJc w:val="left"/>
      <w:pPr>
        <w:tabs>
          <w:tab w:val="num" w:pos="0"/>
        </w:tabs>
        <w:ind w:left="4680" w:hanging="360"/>
      </w:pPr>
      <w:rPr>
        <w:rFonts w:ascii="Symbol" w:hAnsi="Symbol" w:cs="Symbol" w:hint="default"/>
      </w:rPr>
    </w:lvl>
    <w:lvl w:ilvl="7">
      <w:start w:val="1"/>
      <w:numFmt w:val="bullet"/>
      <w:lvlText w:val="o"/>
      <w:lvlJc w:val="left"/>
      <w:pPr>
        <w:tabs>
          <w:tab w:val="num" w:pos="0"/>
        </w:tabs>
        <w:ind w:left="5400" w:hanging="360"/>
      </w:pPr>
      <w:rPr>
        <w:rFonts w:ascii="Courier New" w:hAnsi="Courier New" w:cs="Courier New" w:hint="default"/>
      </w:rPr>
    </w:lvl>
    <w:lvl w:ilvl="8">
      <w:start w:val="1"/>
      <w:numFmt w:val="bullet"/>
      <w:lvlText w:val=""/>
      <w:lvlJc w:val="left"/>
      <w:pPr>
        <w:tabs>
          <w:tab w:val="num" w:pos="0"/>
        </w:tabs>
        <w:ind w:left="6120" w:hanging="360"/>
      </w:pPr>
      <w:rPr>
        <w:rFonts w:ascii="Wingdings" w:hAnsi="Wingdings" w:cs="Wingdings" w:hint="default"/>
      </w:rPr>
    </w:lvl>
  </w:abstractNum>
  <w:abstractNum w:abstractNumId="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bering>
</file>

<file path=word/settings.xml><?xml version="1.0" encoding="utf-8"?>
<w:settings xmlns:w="http://schemas.openxmlformats.org/wordprocessingml/2006/main">
  <w:zoom w:percent="140"/>
  <w:revisionView w:insDel="0" w:formatting="0"/>
  <w:trackRevisions/>
  <w:defaultTabStop w:val="720"/>
  <w:autoHyphenation w:val="true"/>
  <w:footnotePr>
    <w:numFmt w:val="decimal"/>
    <w:footnote w:id="0"/>
    <w:footnote w:id="1"/>
  </w:footnotePr>
  <w:compat>
    <w:doNotBreakWrappedTables/>
    <w:compatSetting w:name="compatibilityMode" w:uri="http://schemas.microsoft.com/office/word" w:val="12"/>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mbria" w:hAnsi="Cambria" w:eastAsia="" w:cs="" w:asciiTheme="minorHAnsi" w:cstheme="minorBidi" w:eastAsiaTheme="minorEastAsia" w:hAnsiTheme="minorHAnsi"/>
        <w:sz w:val="24"/>
        <w:szCs w:val="24"/>
        <w:lang w:val="pt-BR" w:eastAsia="en-US" w:bidi="ar-SA"/>
      </w:rPr>
    </w:rPrDefault>
    <w:pPrDefault>
      <w:pPr>
        <w:suppressAutoHyphens w:val="true"/>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rsid w:val="00c9224c"/>
    <w:pPr>
      <w:widowControl/>
      <w:suppressAutoHyphens w:val="true"/>
      <w:bidi w:val="0"/>
      <w:spacing w:before="0" w:after="0"/>
      <w:jc w:val="left"/>
    </w:pPr>
    <w:rPr>
      <w:rFonts w:ascii="Times New Roman" w:hAnsi="Times New Roman" w:eastAsia="Times New Roman" w:cs="Times New Roman"/>
      <w:color w:val="auto"/>
      <w:kern w:val="0"/>
      <w:sz w:val="24"/>
      <w:szCs w:val="24"/>
      <w:lang w:val="pt-BR" w:eastAsia="pt-BR" w:bidi="ar-SA"/>
    </w:rPr>
  </w:style>
  <w:style w:type="paragraph" w:styleId="Heading1">
    <w:name w:val="Heading 1"/>
    <w:basedOn w:val="Normal"/>
    <w:next w:val="Normal"/>
    <w:link w:val="Ttulo1Char"/>
    <w:uiPriority w:val="9"/>
    <w:qFormat/>
    <w:rsid w:val="00c9224c"/>
    <w:pPr>
      <w:spacing w:lineRule="auto" w:line="360"/>
      <w:outlineLvl w:val="0"/>
    </w:pPr>
    <w:rPr>
      <w:b/>
    </w:rPr>
  </w:style>
  <w:style w:type="paragraph" w:styleId="Heading2">
    <w:name w:val="Heading 2"/>
    <w:basedOn w:val="Normal"/>
    <w:next w:val="Normal"/>
    <w:link w:val="Ttulo2Char"/>
    <w:uiPriority w:val="9"/>
    <w:unhideWhenUsed/>
    <w:qFormat/>
    <w:rsid w:val="00c9224c"/>
    <w:pPr>
      <w:keepNext w:val="true"/>
      <w:keepLines/>
      <w:spacing w:before="40" w:after="0"/>
      <w:outlineLvl w:val="1"/>
    </w:pPr>
    <w:rPr>
      <w:rFonts w:ascii="Calibri" w:hAnsi="Calibri" w:eastAsia="" w:cs="" w:asciiTheme="majorHAnsi" w:cstheme="majorBidi" w:eastAsiaTheme="majorEastAsia" w:hAnsiTheme="majorHAnsi"/>
      <w:color w:themeColor="accent1" w:themeShade="bf" w:val="365F91"/>
      <w:sz w:val="26"/>
      <w:szCs w:val="26"/>
    </w:rPr>
  </w:style>
  <w:style w:type="paragraph" w:styleId="Heading3">
    <w:name w:val="Heading 3"/>
    <w:basedOn w:val="Normal"/>
    <w:next w:val="Normal"/>
    <w:link w:val="Ttulo3Char"/>
    <w:uiPriority w:val="9"/>
    <w:semiHidden/>
    <w:unhideWhenUsed/>
    <w:qFormat/>
    <w:rsid w:val="006079d1"/>
    <w:pPr>
      <w:keepNext w:val="true"/>
      <w:keepLines/>
      <w:spacing w:before="40" w:after="0"/>
      <w:outlineLvl w:val="2"/>
    </w:pPr>
    <w:rPr>
      <w:rFonts w:ascii="Calibri" w:hAnsi="Calibri" w:eastAsia="" w:cs="" w:asciiTheme="majorHAnsi" w:cstheme="majorBidi" w:eastAsiaTheme="majorEastAsia" w:hAnsiTheme="majorHAnsi"/>
      <w:color w:themeColor="accent1" w:themeShade="7f" w:val="243F60"/>
    </w:rPr>
  </w:style>
  <w:style w:type="character" w:styleId="DefaultParagraphFont" w:default="1">
    <w:name w:val="Default Paragraph Font"/>
    <w:uiPriority w:val="1"/>
    <w:semiHidden/>
    <w:unhideWhenUsed/>
    <w:qFormat/>
    <w:rPr/>
  </w:style>
  <w:style w:type="character" w:styleId="Ttulo1Char" w:customStyle="1">
    <w:name w:val="Título 1 Char"/>
    <w:basedOn w:val="DefaultParagraphFont"/>
    <w:uiPriority w:val="9"/>
    <w:qFormat/>
    <w:rsid w:val="00c9224c"/>
    <w:rPr>
      <w:rFonts w:ascii="Times New Roman" w:hAnsi="Times New Roman" w:eastAsia="Times New Roman" w:cs="Times New Roman"/>
      <w:b/>
      <w:lang w:eastAsia="pt-BR"/>
    </w:rPr>
  </w:style>
  <w:style w:type="character" w:styleId="Ttulo2Char" w:customStyle="1">
    <w:name w:val="Título 2 Char"/>
    <w:basedOn w:val="DefaultParagraphFont"/>
    <w:uiPriority w:val="9"/>
    <w:qFormat/>
    <w:rsid w:val="00c9224c"/>
    <w:rPr>
      <w:rFonts w:ascii="Calibri" w:hAnsi="Calibri" w:eastAsia="" w:cs="" w:asciiTheme="majorHAnsi" w:cstheme="majorBidi" w:eastAsiaTheme="majorEastAsia" w:hAnsiTheme="majorHAnsi"/>
      <w:color w:themeColor="accent1" w:themeShade="bf" w:val="365F91"/>
      <w:sz w:val="26"/>
      <w:szCs w:val="26"/>
      <w:lang w:eastAsia="pt-BR"/>
    </w:rPr>
  </w:style>
  <w:style w:type="character" w:styleId="Hyperlink">
    <w:name w:val="Hyperlink"/>
    <w:basedOn w:val="DefaultParagraphFont"/>
    <w:uiPriority w:val="99"/>
    <w:unhideWhenUsed/>
    <w:rsid w:val="00c9224c"/>
    <w:rPr>
      <w:color w:themeColor="hyperlink" w:val="0000FF"/>
      <w:u w:val="single"/>
    </w:rPr>
  </w:style>
  <w:style w:type="character" w:styleId="TextodecomentrioChar" w:customStyle="1">
    <w:name w:val="Texto de comentário Char"/>
    <w:basedOn w:val="DefaultParagraphFont"/>
    <w:link w:val="Annotationtext"/>
    <w:uiPriority w:val="99"/>
    <w:semiHidden/>
    <w:qFormat/>
    <w:rPr>
      <w:rFonts w:ascii="Times New Roman" w:hAnsi="Times New Roman" w:eastAsia="Times New Roman" w:cs="Times New Roman"/>
      <w:sz w:val="20"/>
      <w:szCs w:val="20"/>
      <w:lang w:eastAsia="pt-BR"/>
    </w:rPr>
  </w:style>
  <w:style w:type="character" w:styleId="Annotationreference">
    <w:name w:val="annotation reference"/>
    <w:basedOn w:val="DefaultParagraphFont"/>
    <w:uiPriority w:val="99"/>
    <w:semiHidden/>
    <w:unhideWhenUsed/>
    <w:qFormat/>
    <w:rPr>
      <w:sz w:val="16"/>
      <w:szCs w:val="16"/>
    </w:rPr>
  </w:style>
  <w:style w:type="character" w:styleId="Ttulo3Char" w:customStyle="1">
    <w:name w:val="Título 3 Char"/>
    <w:basedOn w:val="DefaultParagraphFont"/>
    <w:uiPriority w:val="9"/>
    <w:semiHidden/>
    <w:qFormat/>
    <w:rsid w:val="006079d1"/>
    <w:rPr>
      <w:rFonts w:ascii="Calibri" w:hAnsi="Calibri" w:eastAsia="" w:cs="" w:asciiTheme="majorHAnsi" w:cstheme="majorBidi" w:eastAsiaTheme="majorEastAsia" w:hAnsiTheme="majorHAnsi"/>
      <w:color w:themeColor="accent1" w:themeShade="7f" w:val="243F60"/>
      <w:lang w:eastAsia="pt-BR"/>
    </w:rPr>
  </w:style>
  <w:style w:type="character" w:styleId="TextodenotaderodapChar" w:customStyle="1">
    <w:name w:val="Texto de nota de rodapé Char"/>
    <w:basedOn w:val="DefaultParagraphFont"/>
    <w:uiPriority w:val="99"/>
    <w:semiHidden/>
    <w:qFormat/>
    <w:rsid w:val="005952ec"/>
    <w:rPr>
      <w:rFonts w:ascii="Times New Roman" w:hAnsi="Times New Roman" w:eastAsia="Times New Roman" w:cs="Times New Roman"/>
      <w:sz w:val="20"/>
      <w:szCs w:val="20"/>
      <w:lang w:eastAsia="pt-BR"/>
    </w:rPr>
  </w:style>
  <w:style w:type="character" w:styleId="Caracteresdenotaderodap">
    <w:name w:val="Caracteres de nota de rodapé"/>
    <w:uiPriority w:val="99"/>
    <w:semiHidden/>
    <w:unhideWhenUsed/>
    <w:qFormat/>
    <w:rsid w:val="005952ec"/>
    <w:rPr>
      <w:vertAlign w:val="superscript"/>
    </w:rPr>
  </w:style>
  <w:style w:type="character" w:styleId="FootnoteReference">
    <w:name w:val="Footnote Reference"/>
    <w:rPr>
      <w:vertAlign w:val="superscript"/>
    </w:rPr>
  </w:style>
  <w:style w:type="character" w:styleId="LineNumber">
    <w:name w:val="Line Number"/>
    <w:rPr/>
  </w:style>
  <w:style w:type="character" w:styleId="Vnculodendice">
    <w:name w:val="Vínculo de índice"/>
    <w:qFormat/>
    <w:rPr/>
  </w:style>
  <w:style w:type="character" w:styleId="Caracteresdenotadefim">
    <w:name w:val="Caracteres de nota de fim"/>
    <w:qFormat/>
    <w:rPr>
      <w:vertAlign w:val="superscript"/>
    </w:rPr>
  </w:style>
  <w:style w:type="character" w:styleId="EndnoteReference">
    <w:name w:val="Endnote Reference"/>
    <w:rPr>
      <w:vertAlign w:val="superscript"/>
    </w:rPr>
  </w:style>
  <w:style w:type="character" w:styleId="Marcadores">
    <w:name w:val="Marcadores"/>
    <w:qFormat/>
    <w:rPr>
      <w:rFonts w:ascii="OpenSymbol" w:hAnsi="OpenSymbol" w:eastAsia="OpenSymbol" w:cs="OpenSymbol"/>
    </w:rPr>
  </w:style>
  <w:style w:type="paragraph" w:styleId="Ttulo">
    <w:name w:val="Título"/>
    <w:basedOn w:val="Normal"/>
    <w:next w:val="BodyText"/>
    <w:qFormat/>
    <w:pPr>
      <w:keepNext w:val="true"/>
      <w:spacing w:before="240" w:after="120"/>
    </w:pPr>
    <w:rPr>
      <w:rFonts w:ascii="Liberation Sans" w:hAnsi="Liberation Sans" w:eastAsia="Noto Sans CJK SC" w:cs="Lohit Devanagari"/>
      <w:sz w:val="28"/>
      <w:szCs w:val="28"/>
    </w:rPr>
  </w:style>
  <w:style w:type="paragraph" w:styleId="BodyText">
    <w:name w:val="Body Text"/>
    <w:basedOn w:val="Normal"/>
    <w:pPr>
      <w:spacing w:lineRule="auto" w:line="276" w:before="0" w:after="140"/>
    </w:pPr>
    <w:rPr/>
  </w:style>
  <w:style w:type="paragraph" w:styleId="List">
    <w:name w:val="List"/>
    <w:basedOn w:val="BodyText"/>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Ndice">
    <w:name w:val="Índice"/>
    <w:basedOn w:val="Normal"/>
    <w:qFormat/>
    <w:pPr>
      <w:suppressLineNumbers/>
    </w:pPr>
    <w:rPr>
      <w:rFonts w:cs="Lohit Devanagari"/>
    </w:rPr>
  </w:style>
  <w:style w:type="paragraph" w:styleId="Normal0" w:customStyle="1">
    <w:name w:val="Normal0"/>
    <w:basedOn w:val="Normal"/>
    <w:qFormat/>
    <w:rsid w:val="00c9224c"/>
    <w:pPr/>
    <w:rPr/>
  </w:style>
  <w:style w:type="paragraph" w:styleId="ListParagraph">
    <w:name w:val="List Paragraph"/>
    <w:basedOn w:val="Normal"/>
    <w:uiPriority w:val="34"/>
    <w:qFormat/>
    <w:rsid w:val="00c9224c"/>
    <w:pPr>
      <w:spacing w:lineRule="auto" w:line="360" w:before="0" w:after="0"/>
      <w:ind w:left="720"/>
      <w:contextualSpacing/>
      <w:jc w:val="center"/>
    </w:pPr>
    <w:rPr>
      <w:rFonts w:ascii="Arial" w:hAnsi="Arial" w:eastAsia="Arial" w:cs="Arial"/>
      <w:color w:val="000000"/>
    </w:rPr>
  </w:style>
  <w:style w:type="paragraph" w:styleId="Annotationtext">
    <w:name w:val="annotation text"/>
    <w:basedOn w:val="Normal"/>
    <w:link w:val="TextodecomentrioChar"/>
    <w:uiPriority w:val="99"/>
    <w:semiHidden/>
    <w:unhideWhenUsed/>
    <w:qFormat/>
    <w:pPr/>
    <w:rPr>
      <w:sz w:val="20"/>
      <w:szCs w:val="20"/>
    </w:rPr>
  </w:style>
  <w:style w:type="paragraph" w:styleId="Atexto-base" w:customStyle="1">
    <w:name w:val="a) texto-base"/>
    <w:qFormat/>
    <w:rsid w:val="005e1a0d"/>
    <w:pPr>
      <w:widowControl/>
      <w:suppressAutoHyphens w:val="true"/>
      <w:bidi w:val="0"/>
      <w:spacing w:lineRule="auto" w:line="360" w:before="0" w:after="360"/>
      <w:jc w:val="both"/>
    </w:pPr>
    <w:rPr>
      <w:rFonts w:ascii="Times New Roman" w:hAnsi="Times New Roman" w:eastAsia="Times New Roman" w:cs="Times New Roman"/>
      <w:color w:val="auto"/>
      <w:kern w:val="0"/>
      <w:sz w:val="24"/>
      <w:szCs w:val="24"/>
      <w:lang w:val="pt-BR" w:eastAsia="pt-BR" w:bidi="ar-SA"/>
    </w:rPr>
  </w:style>
  <w:style w:type="paragraph" w:styleId="Btextocombullets" w:customStyle="1">
    <w:name w:val="b) texto com bullets"/>
    <w:basedOn w:val="Atexto-base"/>
    <w:qFormat/>
    <w:rsid w:val="00b431d7"/>
    <w:pPr>
      <w:numPr>
        <w:ilvl w:val="0"/>
        <w:numId w:val="1"/>
      </w:numPr>
      <w:spacing w:before="0" w:after="360"/>
      <w:contextualSpacing/>
    </w:pPr>
    <w:rPr>
      <w:rFonts w:cs="" w:asciiTheme="majorBidi" w:cstheme="majorBidi" w:hAnsiTheme="majorBidi"/>
      <w:color w:val="000000"/>
    </w:rPr>
  </w:style>
  <w:style w:type="paragraph" w:styleId="Ccitao" w:customStyle="1">
    <w:name w:val="c) citação"/>
    <w:basedOn w:val="Atexto-base"/>
    <w:qFormat/>
    <w:rsid w:val="00c87137"/>
    <w:pPr>
      <w:spacing w:lineRule="auto" w:line="240" w:before="0" w:after="360"/>
      <w:ind w:left="2268"/>
      <w:contextualSpacing/>
    </w:pPr>
    <w:rPr>
      <w:sz w:val="20"/>
      <w:szCs w:val="20"/>
    </w:rPr>
  </w:style>
  <w:style w:type="paragraph" w:styleId="1ttulonivel1" w:customStyle="1">
    <w:name w:val="1) título nivel 1"/>
    <w:basedOn w:val="Atexto-base"/>
    <w:next w:val="Atexto-base"/>
    <w:qFormat/>
    <w:rsid w:val="007959b6"/>
    <w:pPr>
      <w:pageBreakBefore/>
      <w:outlineLvl w:val="0"/>
    </w:pPr>
    <w:rPr>
      <w:b/>
      <w:caps/>
    </w:rPr>
  </w:style>
  <w:style w:type="paragraph" w:styleId="2ttulonivel2" w:customStyle="1">
    <w:name w:val="2) título nivel 2"/>
    <w:basedOn w:val="1ttulonivel1"/>
    <w:qFormat/>
    <w:rsid w:val="009a5a33"/>
    <w:pPr>
      <w:keepNext w:val="true"/>
      <w:pageBreakBefore w:val="false"/>
    </w:pPr>
    <w:rPr>
      <w:b w:val="false"/>
    </w:rPr>
  </w:style>
  <w:style w:type="paragraph" w:styleId="Dcapa" w:customStyle="1">
    <w:name w:val="d) capa"/>
    <w:basedOn w:val="Normal"/>
    <w:qFormat/>
    <w:rsid w:val="00d26ac7"/>
    <w:pPr>
      <w:widowControl w:val="false"/>
      <w:jc w:val="center"/>
    </w:pPr>
    <w:rPr>
      <w:sz w:val="28"/>
      <w:szCs w:val="28"/>
    </w:rPr>
  </w:style>
  <w:style w:type="paragraph" w:styleId="Ecapadescrio" w:customStyle="1">
    <w:name w:val="e) capa descrição"/>
    <w:basedOn w:val="Dcapa"/>
    <w:qFormat/>
    <w:rsid w:val="00d963b3"/>
    <w:pPr>
      <w:ind w:left="4536"/>
      <w:jc w:val="left"/>
    </w:pPr>
    <w:rPr>
      <w:sz w:val="24"/>
    </w:rPr>
  </w:style>
  <w:style w:type="paragraph" w:styleId="TOC1">
    <w:name w:val="TOC 1"/>
    <w:basedOn w:val="Normal"/>
    <w:next w:val="Normal"/>
    <w:autoRedefine/>
    <w:uiPriority w:val="39"/>
    <w:unhideWhenUsed/>
    <w:rsid w:val="00ab6b6f"/>
    <w:pPr>
      <w:tabs>
        <w:tab w:val="clear" w:pos="720"/>
        <w:tab w:val="right" w:pos="9072" w:leader="dot"/>
      </w:tabs>
      <w:spacing w:before="0" w:after="360"/>
    </w:pPr>
    <w:rPr>
      <w:b/>
      <w:caps/>
    </w:rPr>
  </w:style>
  <w:style w:type="paragraph" w:styleId="TOC2">
    <w:name w:val="TOC 2"/>
    <w:basedOn w:val="TOC1"/>
    <w:next w:val="Normal"/>
    <w:autoRedefine/>
    <w:uiPriority w:val="39"/>
    <w:unhideWhenUsed/>
    <w:rsid w:val="004642ac"/>
    <w:pPr>
      <w:spacing w:before="0" w:after="360"/>
      <w:contextualSpacing/>
    </w:pPr>
    <w:rPr>
      <w:b w:val="false"/>
      <w:caps w:val="false"/>
      <w:smallCaps w:val="false"/>
    </w:rPr>
  </w:style>
  <w:style w:type="paragraph" w:styleId="FResumoReferncia" w:customStyle="1">
    <w:name w:val="f) Resumo/Referência"/>
    <w:basedOn w:val="Atexto-base"/>
    <w:qFormat/>
    <w:rsid w:val="00cc2028"/>
    <w:pPr>
      <w:spacing w:lineRule="auto" w:line="240"/>
    </w:pPr>
    <w:rPr/>
  </w:style>
  <w:style w:type="paragraph" w:styleId="FootnoteText">
    <w:name w:val="Footnote Text"/>
    <w:basedOn w:val="Normal"/>
    <w:link w:val="TextodenotaderodapChar"/>
    <w:uiPriority w:val="99"/>
    <w:semiHidden/>
    <w:unhideWhenUsed/>
    <w:rsid w:val="005952ec"/>
    <w:pPr/>
    <w:rPr>
      <w:sz w:val="20"/>
      <w:szCs w:val="20"/>
    </w:rPr>
  </w:style>
  <w:style w:type="paragraph" w:styleId="Bibliografia1">
    <w:name w:val="Bibliografia 1"/>
    <w:basedOn w:val="Ndice"/>
    <w:qFormat/>
    <w:pPr>
      <w:tabs>
        <w:tab w:val="clear" w:pos="720"/>
      </w:tabs>
      <w:spacing w:lineRule="atLeast" w:line="240" w:before="0" w:after="240"/>
      <w:ind w:hanging="0" w:left="0"/>
    </w:pPr>
    <w:rPr/>
  </w:style>
  <w:style w:type="paragraph" w:styleId="Figura">
    <w:name w:val="Figura"/>
    <w:basedOn w:val="Caption"/>
    <w:qFormat/>
    <w:pPr/>
    <w:rPr/>
  </w:style>
  <w:style w:type="paragraph" w:styleId="Contedodoquadro">
    <w:name w:val="Conteúdo do quadro"/>
    <w:basedOn w:val="Normal"/>
    <w:qFormat/>
    <w:pPr/>
    <w:rPr/>
  </w:style>
  <w:style w:type="paragraph" w:styleId="Contedodatabela">
    <w:name w:val="Conteúdo da tabela"/>
    <w:basedOn w:val="Normal"/>
    <w:qFormat/>
    <w:pPr>
      <w:widowControl w:val="false"/>
      <w:suppressLineNumbers/>
    </w:pPr>
    <w:rPr/>
  </w:style>
  <w:style w:type="paragraph" w:styleId="Ttulodetabela">
    <w:name w:val="Título de tabela"/>
    <w:basedOn w:val="Contedodatabela"/>
    <w:qFormat/>
    <w:pPr>
      <w:suppressLineNumbers/>
      <w:jc w:val="center"/>
    </w:pPr>
    <w:rPr>
      <w:b/>
      <w:bCs/>
    </w:rPr>
  </w:style>
  <w:style w:type="paragraph" w:styleId="Tabela">
    <w:name w:val="Tabela"/>
    <w:basedOn w:val="Caption"/>
    <w:qFormat/>
    <w:pPr/>
    <w:rPr/>
  </w:style>
  <w:style w:type="numbering" w:styleId="NoList" w:default="1">
    <w:name w:val="No List"/>
    <w:uiPriority w:val="99"/>
    <w:semiHidden/>
    <w:unhideWhenUsed/>
    <w:qFormat/>
  </w:style>
  <w:style w:type="table" w:default="1" w:styleId="Tabelanormal">
    <w:name w:val="Normal Table"/>
    <w:uiPriority w:val="99"/>
    <w:semiHidden/>
    <w:unhideWhenUsed/>
    <w:tblPr>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image" Target="media/image1.jpeg"/><Relationship Id="rId4" Type="http://schemas.openxmlformats.org/officeDocument/2006/relationships/image" Target="media/image2.jpeg"/><Relationship Id="rId5" Type="http://schemas.openxmlformats.org/officeDocument/2006/relationships/image" Target="media/image2.jpeg"/><Relationship Id="rId6" Type="http://schemas.openxmlformats.org/officeDocument/2006/relationships/image" Target="media/image3.png"/><Relationship Id="rId7" Type="http://schemas.openxmlformats.org/officeDocument/2006/relationships/image" Target="media/image3.png"/><Relationship Id="rId8" Type="http://schemas.openxmlformats.org/officeDocument/2006/relationships/image" Target="media/image4.png"/><Relationship Id="rId9" Type="http://schemas.openxmlformats.org/officeDocument/2006/relationships/image" Target="media/image4.png"/><Relationship Id="rId10" Type="http://schemas.openxmlformats.org/officeDocument/2006/relationships/image" Target="media/image5.png"/><Relationship Id="rId11" Type="http://schemas.openxmlformats.org/officeDocument/2006/relationships/image" Target="media/image5.png"/><Relationship Id="rId12" Type="http://schemas.openxmlformats.org/officeDocument/2006/relationships/hyperlink" Target="https://github.com/hugobor/pi-v-planta-proto2" TargetMode="External"/><Relationship Id="rId13" Type="http://schemas.openxmlformats.org/officeDocument/2006/relationships/image" Target="media/image6.jpeg"/><Relationship Id="rId14" Type="http://schemas.openxmlformats.org/officeDocument/2006/relationships/image" Target="media/image6.jpeg"/><Relationship Id="rId15" Type="http://schemas.openxmlformats.org/officeDocument/2006/relationships/footnotes" Target="footnotes.xml"/><Relationship Id="rId16" Type="http://schemas.openxmlformats.org/officeDocument/2006/relationships/numbering" Target="numbering.xml"/><Relationship Id="rId17" Type="http://schemas.openxmlformats.org/officeDocument/2006/relationships/fontTable" Target="fontTable.xml"/><Relationship Id="rId18" Type="http://schemas.openxmlformats.org/officeDocument/2006/relationships/settings" Target="settings.xml"/><Relationship Id="rId19" Type="http://schemas.openxmlformats.org/officeDocument/2006/relationships/theme" Target="theme/theme1.xml"/><Relationship Id="rId20" Type="http://schemas.openxmlformats.org/officeDocument/2006/relationships/customXml" Target="../customXml/item1.xml"/>
</Relationships>
</file>

<file path=word/theme/theme1.xml><?xml version="1.0" encoding="utf-8"?>
<a:theme xmlns:a="http://schemas.openxmlformats.org/drawingml/2006/main" xmlns:r="http://schemas.openxmlformats.org/officeDocument/2006/relationships" name="Office Theme">
  <a:themeElements>
    <a:clrScheme name="Office">
      <a:dk1>
        <a:srgbClr val="000000"/>
      </a:dk1>
      <a:lt1>
        <a:srgbClr val="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pitchFamily="0" charset="1"/>
        <a:ea typeface=""/>
        <a:cs typeface=""/>
      </a:majorFont>
      <a:minorFont>
        <a:latin typeface="Cambria" pitchFamily="0" charset="1"/>
        <a:ea typeface=""/>
        <a:cs typeface=""/>
      </a:minorFont>
    </a:fontScheme>
    <a:fmtScheme>
      <a:fillStyleLst>
        <a:solidFill>
          <a:schemeClr val="phClr"/>
        </a:solidFill>
        <a:gradFill>
          <a:gsLst>
            <a:gs pos="0">
              <a:schemeClr val="phClr">
                <a:tint val="50000"/>
              </a:schemeClr>
            </a:gs>
            <a:gs pos="35000">
              <a:schemeClr val="phClr">
                <a:tint val="37000"/>
              </a:schemeClr>
            </a:gs>
            <a:gs pos="100000">
              <a:schemeClr val="phClr">
                <a:tint val="15000"/>
              </a:schemeClr>
            </a:gs>
          </a:gsLst>
          <a:lin ang="16200000" scaled="1"/>
          <a:tileRect l="0" t="0" r="0" b="0"/>
        </a:gradFill>
        <a:gradFill>
          <a:gsLst>
            <a:gs pos="0">
              <a:schemeClr val="phClr">
                <a:tint val="100000"/>
                <a:shade val="100000"/>
              </a:schemeClr>
            </a:gs>
            <a:gs pos="100000">
              <a:schemeClr val="phClr">
                <a:tint val="50000"/>
                <a:shade val="100000"/>
              </a:schemeClr>
            </a:gs>
          </a:gsLst>
          <a:lin ang="16200000" scaled="0"/>
          <a:tileRect l="0" t="0" r="0" b="0"/>
        </a:gradFill>
      </a:fillStyleLst>
      <a:lnStyleLst>
        <a:ln w="9525" cap="flat" cmpd="sng" algn="ctr">
          <a:prstDash val="solid"/>
        </a:ln>
        <a:ln w="25400" cap="flat" cmpd="sng" algn="ctr">
          <a:prstDash val="solid"/>
        </a:ln>
        <a:ln w="38100" cap="flat" cmpd="sng" algn="ctr">
          <a:prstDash val="solid"/>
        </a:ln>
      </a:lnStyleLst>
      <a:effectStyleLst>
        <a:effectStyle>
          <a:effectLst/>
        </a:effectStyle>
        <a:effectStyle>
          <a:effectLst/>
        </a:effectStyle>
        <a:effectStyle>
          <a:effectLst/>
        </a:effectStyle>
      </a:effectStyleLst>
      <a:bgFillStyleLst>
        <a:solidFill>
          <a:schemeClr val="phClr"/>
        </a:solidFill>
        <a:gradFill>
          <a:gsLst>
            <a:gs pos="0">
              <a:schemeClr val="phClr">
                <a:tint val="40000"/>
              </a:schemeClr>
            </a:gs>
            <a:gs pos="40000">
              <a:schemeClr val="phClr">
                <a:tint val="45000"/>
                <a:shade val="99000"/>
              </a:schemeClr>
            </a:gs>
            <a:gs pos="100000">
              <a:schemeClr val="phClr">
                <a:shade val="20000"/>
              </a:schemeClr>
            </a:gs>
          </a:gsLst>
          <a:path path="circle">
            <a:fillToRect l="50000" t="-80000" r="50000" b="180000"/>
          </a:path>
          <a:tileRect l="0" t="0" r="0" b="0"/>
        </a:gradFill>
        <a:gradFill>
          <a:gsLst>
            <a:gs pos="0">
              <a:schemeClr val="phClr">
                <a:tint val="80000"/>
              </a:schemeClr>
            </a:gs>
            <a:gs pos="100000">
              <a:schemeClr val="phClr">
                <a:shade val="30000"/>
              </a:schemeClr>
            </a:gs>
          </a:gsLst>
          <a:path path="circle">
            <a:fillToRect l="50000" t="50000" r="50000" b="50000"/>
          </a:path>
          <a:tileRect l="0" t="0" r="0" b="0"/>
        </a:gradFill>
      </a:bgFillStyleLst>
    </a:fmtScheme>
  </a:themeElements>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171EF17-ECFF-48FB-8DC0-38A32071E4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987</TotalTime>
  <Application>LibreOffice/7.6.2.1$Linux_X86_64 LibreOffice_project/60$Build-1</Application>
  <AppVersion>15.0000</AppVersion>
  <Pages>38</Pages>
  <Words>9106</Words>
  <Characters>53494</Characters>
  <CharactersWithSpaces>62406</CharactersWithSpaces>
  <Paragraphs>333</Paragraphs>
  <Company>Fernanda</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2023-03-20T13:48:00Z</dcterms:created>
  <dc:creator>Fernanda D Olivo</dc:creator>
  <dc:description/>
  <dc:language>pt-BR</dc:language>
  <cp:lastModifiedBy>Hugo Borges de Carvalho</cp:lastModifiedBy>
  <dcterms:modified xsi:type="dcterms:W3CDTF">2023-11-17T05:02:59Z</dcterms:modified>
  <cp:revision>617</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BREF_25oFvxOVQhHm_1">
    <vt:lpwstr>ZOTERO_ITEM CSL_CITATION {"citationID":"wnUfpOUx","properties":{"formattedCitation":"(\\uc0\\u8220{}SPIFFS Filesystem - ESP32 - \\uc0\\u8212{} ESP-IDF Programming Guide latest documentation\\uc0\\u8221{}, [s.d.])","plainCitation":"(“SPIFFS Filesystem - ES</vt:lpwstr>
  </property>
  <property fmtid="{D5CDD505-2E9C-101B-9397-08002B2CF9AE}" pid="3" name="ZOTERO_BREF_25oFvxOVQhHm_2">
    <vt:lpwstr>P32 - — ESP-IDF Programming Guide latest documentation”, [s.d.])","noteIndex":0},"citationItems":[{"id":69,"uris":["http://zotero.org/groups/5222679/items/8478KSKY"],"itemData":{"id":69,"type":"webpage","title":"SPIFFS Filesystem - ESP32 - — ESP-IDF Progr</vt:lpwstr>
  </property>
  <property fmtid="{D5CDD505-2E9C-101B-9397-08002B2CF9AE}" pid="4" name="ZOTERO_BREF_25oFvxOVQhHm_3">
    <vt:lpwstr>amming Guide latest documentation","URL":"https://docs.espressif.com/projects/esp-idf/en/latest/esp32/api-reference/storage/spiffs.html","accessed":{"date-parts":[["2023",11,17]]}}}],"schema":"https://github.com/citation-style-language/schema/raw/master/c</vt:lpwstr>
  </property>
  <property fmtid="{D5CDD505-2E9C-101B-9397-08002B2CF9AE}" pid="5" name="ZOTERO_BREF_25oFvxOVQhHm_4">
    <vt:lpwstr>sl-citation.json"}</vt:lpwstr>
  </property>
  <property fmtid="{D5CDD505-2E9C-101B-9397-08002B2CF9AE}" pid="6" name="ZOTERO_BREF_3KuGXLKXTcco_1">
    <vt:lpwstr>ZOTERO_ITEM CSL_CITATION {"citationID":"qauH6Vvm","properties":{"formattedCitation":"(DEV, 2023)","plainCitation":"(DEV, 2023)","noteIndex":0},"citationItems":[{"id":65,"uris":["http://zotero.org/groups/5222679/items/7YPIMMTE"],"itemData":{"id":65,"type":</vt:lpwstr>
  </property>
  <property fmtid="{D5CDD505-2E9C-101B-9397-08002B2CF9AE}" pid="7" name="ZOTERO_BREF_3KuGXLKXTcco_2">
    <vt:lpwstr>"software","abstract":"Async Web Server for ESP8266 and ESP32","genre":"C++","note":"original-date: 2015-12-19T16:53:57Z","source":"GitHub","title":"ESPAsyncWebServer","URL":"https://github.com/me-no-dev/ESPAsyncWebServer","author":[{"family":"Dev","given</vt:lpwstr>
  </property>
  <property fmtid="{D5CDD505-2E9C-101B-9397-08002B2CF9AE}" pid="8" name="ZOTERO_BREF_3KuGXLKXTcco_3">
    <vt:lpwstr>":"Me No"}],"accessed":{"date-parts":[["2023",11,17]]},"issued":{"date-parts":[["2023",11,15]]}}}],"schema":"https://github.com/citation-style-language/schema/raw/master/csl-citation.json"}</vt:lpwstr>
  </property>
  <property fmtid="{D5CDD505-2E9C-101B-9397-08002B2CF9AE}" pid="9" name="ZOTERO_BREF_45JMuHeARLE0_1">
    <vt:lpwstr>ZOTERO_ITEM CSL_CITATION {"citationID":"a87fnWYa","properties":{"formattedCitation":"(\\uc0\\u8220{}Chart.js\\uc0\\u8221{}, [s.d.])","plainCitation":"(“Chart.js”, [s.d.])","noteIndex":0},"citationItems":[{"id":70,"uris":["http://zotero.org/groups/5222679/</vt:lpwstr>
  </property>
  <property fmtid="{D5CDD505-2E9C-101B-9397-08002B2CF9AE}" pid="10" name="ZOTERO_BREF_45JMuHeARLE0_2">
    <vt:lpwstr>items/VAJ7PHDQ"],"itemData":{"id":70,"type":"webpage","abstract":"Simple yet flexible JavaScript charting library for the modern web","language":"en-US","title":"Chart.js","URL":"https://www.chartjs.org/","accessed":{"date-parts":[["2023",11,17]]}}}],"sch</vt:lpwstr>
  </property>
  <property fmtid="{D5CDD505-2E9C-101B-9397-08002B2CF9AE}" pid="11" name="ZOTERO_BREF_45JMuHeARLE0_3">
    <vt:lpwstr>ema":"https://github.com/citation-style-language/schema/raw/master/csl-citation.json"}</vt:lpwstr>
  </property>
  <property fmtid="{D5CDD505-2E9C-101B-9397-08002B2CF9AE}" pid="12" name="ZOTERO_BREF_8jf4K3nOIcys_1">
    <vt:lpwstr/>
  </property>
  <property fmtid="{D5CDD505-2E9C-101B-9397-08002B2CF9AE}" pid="13" name="ZOTERO_BREF_BQSdOtczBu1Q_1">
    <vt:lpwstr/>
  </property>
  <property fmtid="{D5CDD505-2E9C-101B-9397-08002B2CF9AE}" pid="14" name="ZOTERO_BREF_CjzAR2fhPhqq_1">
    <vt:lpwstr>ZOTERO_BIBL {"uncited":[],"omitted":[],"custom":[]} CSL_BIBLIOGRAPHY</vt:lpwstr>
  </property>
  <property fmtid="{D5CDD505-2E9C-101B-9397-08002B2CF9AE}" pid="15" name="ZOTERO_BREF_HbYy4SdaFTow_1">
    <vt:lpwstr>ZOTERO_ITEM CSL_CITATION {"citationID":"mbD0wgxM","properties":{"formattedCitation":"(BENOITBLANCHON, [s.d.])","plainCitation":"(BENOITBLANCHON, [s.d.])","noteIndex":0},"citationItems":[{"id":66,"uris":["http://zotero.org/groups/5222679/items/VE72NQ9N"],"</vt:lpwstr>
  </property>
  <property fmtid="{D5CDD505-2E9C-101B-9397-08002B2CF9AE}" pid="16" name="ZOTERO_BREF_HbYy4SdaFTow_2">
    <vt:lpwstr>itemData":{"id":66,"type":"webpage","abstract":"ArduinoJson is a JSON library for Arduino, IoT, and any embedded C++ project. It supports JSON serialization, JSON deserialization, MessagePack, streams, and fixed memory allocation. It has a simple API, it’</vt:lpwstr>
  </property>
  <property fmtid="{D5CDD505-2E9C-101B-9397-08002B2CF9AE}" pid="17" name="ZOTERO_BREF_HbYy4SdaFTow_3">
    <vt:lpwstr>s easy to use, and it’s trusted by thousands of developpers all over the world.","container-title":"ArduinoJson","language":"en","title":"ArduinoJson: Efficient JSON serialization for embedded C++","title-short":"ArduinoJson","URL":"https://arduinojson.or</vt:lpwstr>
  </property>
  <property fmtid="{D5CDD505-2E9C-101B-9397-08002B2CF9AE}" pid="18" name="ZOTERO_BREF_HbYy4SdaFTow_4">
    <vt:lpwstr>g/","author":[{"family":"BenoitBlanchon","given":""}],"accessed":{"date-parts":[["2023",11,17]]}}}],"schema":"https://github.com/citation-style-language/schema/raw/master/csl-citation.json"}</vt:lpwstr>
  </property>
  <property fmtid="{D5CDD505-2E9C-101B-9397-08002B2CF9AE}" pid="19" name="ZOTERO_BREF_Moh3ZkSIrUiC_1">
    <vt:lpwstr>ZOTERO_ITEM CSL_CITATION {"citationID":"eL6AQkII","properties":{"formattedCitation":"(\\uc0\\u8220{}DHT sensor library\\uc0\\u8221{}, 2023)","plainCitation":"(“DHT sensor library”, 2023)","noteIndex":0},"citationItems":[{"id":72,"uris":["http://zotero.org</vt:lpwstr>
  </property>
  <property fmtid="{D5CDD505-2E9C-101B-9397-08002B2CF9AE}" pid="20" name="ZOTERO_BREF_Moh3ZkSIrUiC_2">
    <vt:lpwstr>/groups/5222679/items/CNY73GKF"],"itemData":{"id":72,"type":"software","abstract":"Arduino library for DHT11, DHT22, etc Temperature &amp; Humidity Sensors","genre":"C++","license":"MIT","note":"original-date: 2011-06-20T23:45:46Z","publisher":"Adafruit Indus</vt:lpwstr>
  </property>
  <property fmtid="{D5CDD505-2E9C-101B-9397-08002B2CF9AE}" pid="21" name="ZOTERO_BREF_Moh3ZkSIrUiC_3">
    <vt:lpwstr>tries","source":"GitHub","title":"DHT sensor library","URL":"https://github.com/adafruit/DHT-sensor-library","accessed":{"date-parts":[["2023",11,17]]},"issued":{"date-parts":[["2023",11,17]]}}}],"schema":"https://github.com/citation-style-language/schema</vt:lpwstr>
  </property>
  <property fmtid="{D5CDD505-2E9C-101B-9397-08002B2CF9AE}" pid="22" name="ZOTERO_BREF_Moh3ZkSIrUiC_4">
    <vt:lpwstr>/raw/master/csl-citation.json"}</vt:lpwstr>
  </property>
  <property fmtid="{D5CDD505-2E9C-101B-9397-08002B2CF9AE}" pid="23" name="ZOTERO_BREF_OqYO2wUVBxJP_1">
    <vt:lpwstr/>
  </property>
  <property fmtid="{D5CDD505-2E9C-101B-9397-08002B2CF9AE}" pid="24" name="ZOTERO_BREF_VPfj38H0mbHQ_1">
    <vt:lpwstr>ZOTERO_ITEM CSL_CITATION {"citationID":"ewJaq87J","properties":{"formattedCitation":"(\\uc0\\u8220{}Getting Started \\uc0\\u8212{} Arduino-ESP32 2.0.14 documentation\\uc0\\u8221{}, [s.d.])","plainCitation":"(“Getting Started — Arduino-ESP32 2.0.14 documen</vt:lpwstr>
  </property>
  <property fmtid="{D5CDD505-2E9C-101B-9397-08002B2CF9AE}" pid="25" name="ZOTERO_BREF_VPfj38H0mbHQ_2">
    <vt:lpwstr>tation”, [s.d.])","noteIndex":0},"citationItems":[{"id":71,"uris":["http://zotero.org/groups/5222679/items/P9F2DK4K"],"itemData":{"id":71,"type":"webpage","title":"Getting Started — Arduino-ESP32 2.0.14 documentation","URL":"https://docs.espressif.com/pro</vt:lpwstr>
  </property>
  <property fmtid="{D5CDD505-2E9C-101B-9397-08002B2CF9AE}" pid="26" name="ZOTERO_BREF_VPfj38H0mbHQ_3">
    <vt:lpwstr>jects/arduino-esp32/en/latest/getting_started.html#about-arduino-esp32","accessed":{"date-parts":[["2023",11,17]]}}}],"schema":"https://github.com/citation-style-language/schema/raw/master/csl-citation.json"}</vt:lpwstr>
  </property>
  <property fmtid="{D5CDD505-2E9C-101B-9397-08002B2CF9AE}" pid="27" name="ZOTERO_BREF_egTSEW0Phd8a_1">
    <vt:lpwstr>ZOTERO_ITEM CSL_CITATION {"citationID":"vcIF4nOi","properties":{"formattedCitation":"(\\uc0\\u8220{}General Purpose Timer (GPTimer) - ESP32 - \\uc0\\u8212{} ESP-IDF Programming Guide latest documentation\\uc0\\u8221{}, [s.d.])","plainCitation":"(“General </vt:lpwstr>
  </property>
  <property fmtid="{D5CDD505-2E9C-101B-9397-08002B2CF9AE}" pid="28" name="ZOTERO_BREF_egTSEW0Phd8a_2">
    <vt:lpwstr>Purpose Timer (GPTimer) - ESP32 - — ESP-IDF Programming Guide latest documentation”, [s.d.])","noteIndex":0},"citationItems":[{"id":73,"uris":["http://zotero.org/groups/5222679/items/DERZJEU8"],"itemData":{"id":73,"type":"webpage","title":"General Purpose</vt:lpwstr>
  </property>
  <property fmtid="{D5CDD505-2E9C-101B-9397-08002B2CF9AE}" pid="29" name="ZOTERO_BREF_egTSEW0Phd8a_3">
    <vt:lpwstr> Timer (GPTimer) - ESP32 - — ESP-IDF Programming Guide latest documentation","URL":"https://docs.espressif.com/projects/esp-idf/en/latest/esp32/api-reference/peripherals/gptimer.html","accessed":{"date-parts":[["2023",11,17]]}}}],"schema":"https://github.</vt:lpwstr>
  </property>
  <property fmtid="{D5CDD505-2E9C-101B-9397-08002B2CF9AE}" pid="30" name="ZOTERO_BREF_egTSEW0Phd8a_4">
    <vt:lpwstr>com/citation-style-language/schema/raw/master/csl-citation.json"}</vt:lpwstr>
  </property>
  <property fmtid="{D5CDD505-2E9C-101B-9397-08002B2CF9AE}" pid="31" name="ZOTERO_BREF_kjkEFObJXXtZ_1">
    <vt:lpwstr>ZOTERO_ITEM CSL_CITATION {"citationID":"6GjlxQgn","properties":{"formattedCitation":"(\\uc0\\u8220{}JSON\\uc0\\u8221{}, [s.d.])","plainCitation":"(“JSON”, [s.d.])","noteIndex":0},"citationItems":[{"id":67,"uris":["http://zotero.org/groups/5222679/items/68</vt:lpwstr>
  </property>
  <property fmtid="{D5CDD505-2E9C-101B-9397-08002B2CF9AE}" pid="32" name="ZOTERO_BREF_kjkEFObJXXtZ_2">
    <vt:lpwstr>68NPH4"],"itemData":{"id":67,"type":"webpage","title":"JSON","URL":"https://www.json.org/json-en.html","accessed":{"date-parts":[["2023",11,17]]}}}],"schema":"https://github.com/citation-style-language/schema/raw/master/csl-citation.json"}</vt:lpwstr>
  </property>
  <property fmtid="{D5CDD505-2E9C-101B-9397-08002B2CF9AE}" pid="33" name="ZOTERO_BREF_qna4s1PrgRK1_1">
    <vt:lpwstr>ZOTERO_ITEM CSL_CITATION {"citationID":"FyPqTBey","properties":{"formattedCitation":"(\\uc0\\u8220{}WebSockets - APIs da Web | MDN\\uc0\\u8221{}, 2023)","plainCitation":"(“WebSockets - APIs da Web | MDN”, 2023)","noteIndex":0},"citationItems":[{"id":68,"u</vt:lpwstr>
  </property>
  <property fmtid="{D5CDD505-2E9C-101B-9397-08002B2CF9AE}" pid="34" name="ZOTERO_BREF_qna4s1PrgRK1_2">
    <vt:lpwstr>ris":["http://zotero.org/groups/5222679/items/PWWH3UPE"],"itemData":{"id":68,"type":"webpage","abstract":"WebSockets é uma tecnologia avançada que torna possível abrir uma sessão de comunicação interativa entre o navegador do usuário e um servidor. Com es</vt:lpwstr>
  </property>
  <property fmtid="{D5CDD505-2E9C-101B-9397-08002B2CF9AE}" pid="35" name="ZOTERO_BREF_qna4s1PrgRK1_3">
    <vt:lpwstr>ta API, você pode enviar mensagens para um servidor e receber respostas orientadas a eventos sem ter que consultar o servidor para obter uma resposta.","language":"pt-BR","title":"WebSockets - APIs da Web | MDN","URL":"https://developer.mozilla.org/pt-BR/</vt:lpwstr>
  </property>
  <property fmtid="{D5CDD505-2E9C-101B-9397-08002B2CF9AE}" pid="36" name="ZOTERO_BREF_qna4s1PrgRK1_4">
    <vt:lpwstr>docs/Web/API/WebSockets_API","accessed":{"date-parts":[["2023",11,17]]},"issued":{"date-parts":[["2023",11,8]]}}}],"schema":"https://github.com/citation-style-language/schema/raw/master/csl-citation.json"}</vt:lpwstr>
  </property>
  <property fmtid="{D5CDD505-2E9C-101B-9397-08002B2CF9AE}" pid="37" name="ZOTERO_BREF_rdtlMRuqIrGw_1">
    <vt:lpwstr/>
  </property>
  <property fmtid="{D5CDD505-2E9C-101B-9397-08002B2CF9AE}" pid="38" name="ZOTERO_PREF_1">
    <vt:lpwstr>&lt;data data-version="3" zotero-version="6.0.27"&gt;&lt;session id="I4ctIxCj"/&gt;&lt;style id="http://www.zotero.org/styles/associacao-brasileira-de-normas-tecnicas" hasBibliography="1" bibliographyStyleHasBeenSet="1"/&gt;&lt;prefs&gt;&lt;pref name="fieldType" value="Bookmark"/&gt;&lt;</vt:lpwstr>
  </property>
  <property fmtid="{D5CDD505-2E9C-101B-9397-08002B2CF9AE}" pid="39" name="ZOTERO_PREF_2">
    <vt:lpwstr>/prefs&gt;&lt;/data&gt;</vt:lpwstr>
  </property>
</Properties>
</file>